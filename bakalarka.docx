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77777777"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491EC96E" w14:textId="77777777" w:rsidR="004C7B33" w:rsidRDefault="004C7B33" w:rsidP="00754B10">
      <w:pPr>
        <w:pStyle w:val="0Bezny"/>
        <w:rPr>
          <w:ins w:id="6" w:author="Martin Škára" w:date="2018-04-19T23:05:00Z"/>
          <w:highlight w:val="yellow"/>
        </w:rPr>
        <w:pPrChange w:id="7" w:author="Martin Škára" w:date="2018-04-19T23:05:00Z">
          <w:pPr>
            <w:pStyle w:val="0Bezny"/>
            <w:jc w:val="left"/>
          </w:pPr>
        </w:pPrChange>
      </w:pPr>
      <w:r w:rsidRPr="00754B10">
        <w:t>Chtěl bych poděkovat vedoucímu práce Ing. Et Ing. Stanislavovi Vojířovi, Ph. D. za odbornou konzultační činnost při tvorbě práce. Dále bych chtěl poděkovat i kolegům z</w:t>
      </w:r>
      <w:ins w:id="8" w:author="Martin Škára" w:date="2018-04-19T23:04:00Z">
        <w:r w:rsidR="00754B10">
          <w:t xml:space="preserve"> </w:t>
        </w:r>
      </w:ins>
      <w:del w:id="9" w:author="Martin Škára" w:date="2018-04-19T23:04:00Z">
        <w:r w:rsidRPr="00754B10" w:rsidDel="00754B10">
          <w:delText> </w:delText>
        </w:r>
      </w:del>
      <w:r w:rsidRPr="00754B10">
        <w:t>firmy Appio za cenné poznatky při tvorbě praktické části</w:t>
      </w:r>
      <w:ins w:id="10" w:author="Martin Škára" w:date="2018-04-19T23:04:00Z">
        <w:r w:rsidR="00754B10">
          <w:t xml:space="preserve"> </w:t>
        </w:r>
      </w:ins>
      <w:del w:id="11" w:author="Martin Škára" w:date="2018-04-19T23:04:00Z">
        <w:r w:rsidRPr="00754B10" w:rsidDel="00754B10">
          <w:delText xml:space="preserve"> </w:delText>
        </w:r>
      </w:del>
      <w:r w:rsidRPr="00754B10">
        <w:t>práce.</w:t>
      </w:r>
      <w:r w:rsidRPr="00754B10">
        <w:rPr>
          <w:highlight w:val="yellow"/>
        </w:rPr>
        <w:t xml:space="preserve"> </w:t>
      </w:r>
      <w:bookmarkStart w:id="12" w:name="_GoBack"/>
      <w:bookmarkEnd w:id="12"/>
    </w:p>
    <w:p w14:paraId="0E06B9C6" w14:textId="6E54DFE8" w:rsidR="00754B10" w:rsidRPr="00754B10" w:rsidRDefault="00754B10" w:rsidP="00754B10">
      <w:pPr>
        <w:pStyle w:val="0Bezny"/>
        <w:rPr>
          <w:highlight w:val="yellow"/>
          <w:rPrChange w:id="13" w:author="Martin Škára" w:date="2018-04-19T23:04:00Z">
            <w:rPr>
              <w:highlight w:val="yellow"/>
            </w:rPr>
          </w:rPrChange>
        </w:rPr>
        <w:sectPr w:rsidR="00754B10" w:rsidRPr="00754B10" w:rsidSect="008D61D6">
          <w:type w:val="continuous"/>
          <w:pgSz w:w="11906" w:h="16838"/>
          <w:pgMar w:top="1418" w:right="851" w:bottom="1134" w:left="1701" w:header="709" w:footer="709" w:gutter="0"/>
          <w:cols w:space="708"/>
          <w:vAlign w:val="bottom"/>
          <w:titlePg/>
          <w:docGrid w:linePitch="360"/>
        </w:sectPr>
        <w:pPrChange w:id="14" w:author="Martin Škára" w:date="2018-04-19T23:05:00Z">
          <w:pPr>
            <w:pStyle w:val="0Bezny"/>
          </w:pPr>
        </w:pPrChange>
      </w:pPr>
    </w:p>
    <w:p w14:paraId="33118B0A" w14:textId="77777777" w:rsidR="00D62C0A" w:rsidRPr="0049364E" w:rsidRDefault="00D62C0A" w:rsidP="008D61D6">
      <w:pPr>
        <w:pStyle w:val="Neslovannadpis"/>
        <w:spacing w:before="0"/>
      </w:pPr>
      <w:bookmarkStart w:id="15" w:name="_Toc461478330"/>
      <w:bookmarkStart w:id="16" w:name="_Toc496978149"/>
      <w:bookmarkStart w:id="17" w:name="_Toc510899341"/>
      <w:r w:rsidRPr="0049364E">
        <w:lastRenderedPageBreak/>
        <w:t>Abstrakt</w:t>
      </w:r>
      <w:bookmarkEnd w:id="15"/>
      <w:bookmarkEnd w:id="16"/>
      <w:bookmarkEnd w:id="17"/>
    </w:p>
    <w:p w14:paraId="430FDB9E" w14:textId="77777777" w:rsidR="00D62C0A" w:rsidRPr="0049364E" w:rsidRDefault="003A3F1D" w:rsidP="00D62C0A">
      <w:pPr>
        <w:pStyle w:val="0Bezny"/>
      </w:pPr>
      <w:r w:rsidRPr="00A1440C">
        <w:t>J</w:t>
      </w:r>
      <w:r>
        <w:t xml:space="preserve">ednou z částí vývoje, kterou musí projít každá webová stránka, je tvorba grafického rozhraní. </w:t>
      </w:r>
      <w:commentRangeStart w:id="18"/>
      <w:r w:rsidRPr="00A44800">
        <w:rPr>
          <w:highlight w:val="yellow"/>
        </w:rPr>
        <w:t>Jelikož ale na stránkách můžeme často najít společné prvky či styly, vytvářet tak vše stále znovu by bylo velmi časově náročné a tudíž kontraproduktivní.</w:t>
      </w:r>
      <w:r>
        <w:t xml:space="preserve"> </w:t>
      </w:r>
      <w:commentRangeEnd w:id="18"/>
      <w:r w:rsidR="00A44800">
        <w:rPr>
          <w:rStyle w:val="Odkaznakoment"/>
          <w:rFonts w:eastAsia="Times New Roman" w:cs="Times New Roman"/>
          <w:lang w:eastAsia="cs-CZ"/>
        </w:rPr>
        <w:commentReference w:id="18"/>
      </w:r>
      <w:r>
        <w:t>I proto vznikají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 xml:space="preserve">případně </w:t>
      </w:r>
      <w:commentRangeStart w:id="19"/>
      <w:r>
        <w:t>nevyvinout</w:t>
      </w:r>
      <w:commentRangeEnd w:id="19"/>
      <w:r w:rsidR="00A44800">
        <w:rPr>
          <w:rStyle w:val="Odkaznakoment"/>
          <w:rFonts w:eastAsia="Times New Roman" w:cs="Times New Roman"/>
          <w:lang w:eastAsia="cs-CZ"/>
        </w:rPr>
        <w:commentReference w:id="19"/>
      </w:r>
      <w:r>
        <w:t xml:space="preserve">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 publikování knihovny.</w:t>
      </w:r>
    </w:p>
    <w:p w14:paraId="52692632" w14:textId="77777777" w:rsidR="00D62C0A" w:rsidRPr="0049364E" w:rsidRDefault="00D62C0A" w:rsidP="004E29E6">
      <w:pPr>
        <w:pStyle w:val="Neslovannadpis"/>
      </w:pPr>
      <w:bookmarkStart w:id="20" w:name="_Toc496978150"/>
      <w:bookmarkStart w:id="21" w:name="_Toc510899342"/>
      <w:r w:rsidRPr="0049364E">
        <w:t>Klíčová slova</w:t>
      </w:r>
      <w:bookmarkEnd w:id="20"/>
      <w:bookmarkEnd w:id="21"/>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22" w:name="_Toc461478331"/>
      <w:bookmarkStart w:id="23" w:name="_Toc496978151"/>
      <w:bookmarkStart w:id="24" w:name="_Toc510899343"/>
      <w:r w:rsidRPr="0049364E">
        <w:rPr>
          <w:rStyle w:val="ZzAnglickyUS"/>
          <w:lang w:val="cs-CZ"/>
        </w:rPr>
        <w:lastRenderedPageBreak/>
        <w:t>Abstract</w:t>
      </w:r>
      <w:bookmarkEnd w:id="22"/>
      <w:bookmarkEnd w:id="23"/>
      <w:bookmarkEnd w:id="24"/>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25" w:name="_Toc496978152"/>
      <w:bookmarkStart w:id="26" w:name="_Toc510899344"/>
      <w:r w:rsidRPr="0049364E">
        <w:rPr>
          <w:rStyle w:val="ZzAnglickyUS"/>
          <w:lang w:val="cs-CZ"/>
        </w:rPr>
        <w:t>Keywords</w:t>
      </w:r>
      <w:bookmarkEnd w:id="25"/>
      <w:bookmarkEnd w:id="26"/>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5DE289B9" w14:textId="77777777" w:rsidR="004E4A54" w:rsidRDefault="00A93A63">
          <w:pPr>
            <w:pStyle w:val="Obsah1"/>
            <w:rPr>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hyperlink w:anchor="_Toc511913329" w:history="1">
            <w:r w:rsidR="004E4A54" w:rsidRPr="000A70AE">
              <w:rPr>
                <w:rStyle w:val="Hypertextovodkaz"/>
                <w:rFonts w:eastAsiaTheme="minorHAnsi"/>
                <w:noProof/>
              </w:rPr>
              <w:t>Úvod</w:t>
            </w:r>
            <w:r w:rsidR="004E4A54">
              <w:rPr>
                <w:noProof/>
                <w:webHidden/>
              </w:rPr>
              <w:tab/>
            </w:r>
            <w:r>
              <w:rPr>
                <w:noProof/>
                <w:webHidden/>
              </w:rPr>
              <w:fldChar w:fldCharType="begin"/>
            </w:r>
            <w:r w:rsidR="004E4A54">
              <w:rPr>
                <w:noProof/>
                <w:webHidden/>
              </w:rPr>
              <w:instrText xml:space="preserve"> PAGEREF _Toc511913329 \h </w:instrText>
            </w:r>
            <w:r>
              <w:rPr>
                <w:noProof/>
                <w:webHidden/>
              </w:rPr>
            </w:r>
            <w:r>
              <w:rPr>
                <w:noProof/>
                <w:webHidden/>
              </w:rPr>
              <w:fldChar w:fldCharType="separate"/>
            </w:r>
            <w:r w:rsidR="004E4A54">
              <w:rPr>
                <w:noProof/>
                <w:webHidden/>
              </w:rPr>
              <w:t>9</w:t>
            </w:r>
            <w:r>
              <w:rPr>
                <w:noProof/>
                <w:webHidden/>
              </w:rPr>
              <w:fldChar w:fldCharType="end"/>
            </w:r>
          </w:hyperlink>
        </w:p>
        <w:p w14:paraId="56CA5F2A" w14:textId="77777777" w:rsidR="004E4A54" w:rsidRDefault="00F27900">
          <w:pPr>
            <w:pStyle w:val="Obsah1"/>
            <w:rPr>
              <w:rFonts w:asciiTheme="minorHAnsi" w:eastAsiaTheme="minorEastAsia" w:hAnsiTheme="minorHAnsi" w:cstheme="minorBidi"/>
              <w:noProof/>
              <w:sz w:val="22"/>
              <w:szCs w:val="22"/>
            </w:rPr>
          </w:pPr>
          <w:hyperlink w:anchor="_Toc511913330" w:history="1">
            <w:r w:rsidR="004E4A54" w:rsidRPr="000A70AE">
              <w:rPr>
                <w:rStyle w:val="Hypertextovodkaz"/>
                <w:rFonts w:eastAsiaTheme="minorHAnsi"/>
                <w:noProof/>
              </w:rPr>
              <w:t>1.</w:t>
            </w:r>
            <w:r w:rsidR="004E4A54">
              <w:rPr>
                <w:rFonts w:asciiTheme="minorHAnsi" w:eastAsiaTheme="minorEastAsia" w:hAnsiTheme="minorHAnsi" w:cstheme="minorBidi"/>
                <w:noProof/>
                <w:sz w:val="22"/>
                <w:szCs w:val="22"/>
              </w:rPr>
              <w:tab/>
            </w:r>
            <w:r w:rsidR="004E4A54" w:rsidRPr="000A70AE">
              <w:rPr>
                <w:rStyle w:val="Hypertextovodkaz"/>
                <w:rFonts w:eastAsiaTheme="minorHAnsi"/>
                <w:noProof/>
              </w:rPr>
              <w:t>Použité technologie</w:t>
            </w:r>
            <w:r w:rsidR="004E4A54">
              <w:rPr>
                <w:noProof/>
                <w:webHidden/>
              </w:rPr>
              <w:tab/>
            </w:r>
            <w:r w:rsidR="00A93A63">
              <w:rPr>
                <w:noProof/>
                <w:webHidden/>
              </w:rPr>
              <w:fldChar w:fldCharType="begin"/>
            </w:r>
            <w:r w:rsidR="004E4A54">
              <w:rPr>
                <w:noProof/>
                <w:webHidden/>
              </w:rPr>
              <w:instrText xml:space="preserve"> PAGEREF _Toc511913330 \h </w:instrText>
            </w:r>
            <w:r w:rsidR="00A93A63">
              <w:rPr>
                <w:noProof/>
                <w:webHidden/>
              </w:rPr>
            </w:r>
            <w:r w:rsidR="00A93A63">
              <w:rPr>
                <w:noProof/>
                <w:webHidden/>
              </w:rPr>
              <w:fldChar w:fldCharType="separate"/>
            </w:r>
            <w:r w:rsidR="004E4A54">
              <w:rPr>
                <w:noProof/>
                <w:webHidden/>
              </w:rPr>
              <w:t>11</w:t>
            </w:r>
            <w:r w:rsidR="00A93A63">
              <w:rPr>
                <w:noProof/>
                <w:webHidden/>
              </w:rPr>
              <w:fldChar w:fldCharType="end"/>
            </w:r>
          </w:hyperlink>
        </w:p>
        <w:p w14:paraId="2CB1A9BF"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31" w:history="1">
            <w:r w:rsidR="004E4A54" w:rsidRPr="000A70AE">
              <w:rPr>
                <w:rStyle w:val="Hypertextovodkaz"/>
                <w:noProof/>
              </w:rPr>
              <w:t>1.1.</w:t>
            </w:r>
            <w:r w:rsidR="004E4A54">
              <w:rPr>
                <w:rFonts w:asciiTheme="minorHAnsi" w:eastAsiaTheme="minorEastAsia" w:hAnsiTheme="minorHAnsi" w:cstheme="minorBidi"/>
                <w:noProof/>
                <w:sz w:val="22"/>
                <w:szCs w:val="22"/>
              </w:rPr>
              <w:tab/>
            </w:r>
            <w:r w:rsidR="004E4A54" w:rsidRPr="000A70AE">
              <w:rPr>
                <w:rStyle w:val="Hypertextovodkaz"/>
                <w:noProof/>
              </w:rPr>
              <w:t>CSS</w:t>
            </w:r>
            <w:r w:rsidR="004E4A54">
              <w:rPr>
                <w:noProof/>
                <w:webHidden/>
              </w:rPr>
              <w:tab/>
            </w:r>
            <w:r w:rsidR="00A93A63">
              <w:rPr>
                <w:noProof/>
                <w:webHidden/>
              </w:rPr>
              <w:fldChar w:fldCharType="begin"/>
            </w:r>
            <w:r w:rsidR="004E4A54">
              <w:rPr>
                <w:noProof/>
                <w:webHidden/>
              </w:rPr>
              <w:instrText xml:space="preserve"> PAGEREF _Toc511913331 \h </w:instrText>
            </w:r>
            <w:r w:rsidR="00A93A63">
              <w:rPr>
                <w:noProof/>
                <w:webHidden/>
              </w:rPr>
            </w:r>
            <w:r w:rsidR="00A93A63">
              <w:rPr>
                <w:noProof/>
                <w:webHidden/>
              </w:rPr>
              <w:fldChar w:fldCharType="separate"/>
            </w:r>
            <w:r w:rsidR="004E4A54">
              <w:rPr>
                <w:noProof/>
                <w:webHidden/>
              </w:rPr>
              <w:t>11</w:t>
            </w:r>
            <w:r w:rsidR="00A93A63">
              <w:rPr>
                <w:noProof/>
                <w:webHidden/>
              </w:rPr>
              <w:fldChar w:fldCharType="end"/>
            </w:r>
          </w:hyperlink>
        </w:p>
        <w:p w14:paraId="36C9D5E9"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32" w:history="1">
            <w:r w:rsidR="004E4A54" w:rsidRPr="000A70AE">
              <w:rPr>
                <w:rStyle w:val="Hypertextovodkaz"/>
                <w:noProof/>
              </w:rPr>
              <w:t>1.1.1.</w:t>
            </w:r>
            <w:r w:rsidR="004E4A54">
              <w:rPr>
                <w:rFonts w:asciiTheme="minorHAnsi" w:eastAsiaTheme="minorEastAsia" w:hAnsiTheme="minorHAnsi" w:cstheme="minorBidi"/>
                <w:noProof/>
                <w:sz w:val="22"/>
                <w:szCs w:val="22"/>
              </w:rPr>
              <w:tab/>
            </w:r>
            <w:r w:rsidR="004E4A54" w:rsidRPr="000A70AE">
              <w:rPr>
                <w:rStyle w:val="Hypertextovodkaz"/>
                <w:noProof/>
              </w:rPr>
              <w:t>Media Queries</w:t>
            </w:r>
            <w:r w:rsidR="004E4A54">
              <w:rPr>
                <w:noProof/>
                <w:webHidden/>
              </w:rPr>
              <w:tab/>
            </w:r>
            <w:r w:rsidR="00A93A63">
              <w:rPr>
                <w:noProof/>
                <w:webHidden/>
              </w:rPr>
              <w:fldChar w:fldCharType="begin"/>
            </w:r>
            <w:r w:rsidR="004E4A54">
              <w:rPr>
                <w:noProof/>
                <w:webHidden/>
              </w:rPr>
              <w:instrText xml:space="preserve"> PAGEREF _Toc511913332 \h </w:instrText>
            </w:r>
            <w:r w:rsidR="00A93A63">
              <w:rPr>
                <w:noProof/>
                <w:webHidden/>
              </w:rPr>
            </w:r>
            <w:r w:rsidR="00A93A63">
              <w:rPr>
                <w:noProof/>
                <w:webHidden/>
              </w:rPr>
              <w:fldChar w:fldCharType="separate"/>
            </w:r>
            <w:r w:rsidR="004E4A54">
              <w:rPr>
                <w:noProof/>
                <w:webHidden/>
              </w:rPr>
              <w:t>12</w:t>
            </w:r>
            <w:r w:rsidR="00A93A63">
              <w:rPr>
                <w:noProof/>
                <w:webHidden/>
              </w:rPr>
              <w:fldChar w:fldCharType="end"/>
            </w:r>
          </w:hyperlink>
        </w:p>
        <w:p w14:paraId="78201718"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33" w:history="1">
            <w:r w:rsidR="004E4A54" w:rsidRPr="000A70AE">
              <w:rPr>
                <w:rStyle w:val="Hypertextovodkaz"/>
                <w:noProof/>
              </w:rPr>
              <w:t>1.1.2.</w:t>
            </w:r>
            <w:r w:rsidR="004E4A54">
              <w:rPr>
                <w:rFonts w:asciiTheme="minorHAnsi" w:eastAsiaTheme="minorEastAsia" w:hAnsiTheme="minorHAnsi" w:cstheme="minorBidi"/>
                <w:noProof/>
                <w:sz w:val="22"/>
                <w:szCs w:val="22"/>
              </w:rPr>
              <w:tab/>
            </w:r>
            <w:r w:rsidR="004E4A54" w:rsidRPr="000A70AE">
              <w:rPr>
                <w:rStyle w:val="Hypertextovodkaz"/>
                <w:noProof/>
              </w:rPr>
              <w:t>Flexbox</w:t>
            </w:r>
            <w:r w:rsidR="004E4A54">
              <w:rPr>
                <w:noProof/>
                <w:webHidden/>
              </w:rPr>
              <w:tab/>
            </w:r>
            <w:r w:rsidR="00A93A63">
              <w:rPr>
                <w:noProof/>
                <w:webHidden/>
              </w:rPr>
              <w:fldChar w:fldCharType="begin"/>
            </w:r>
            <w:r w:rsidR="004E4A54">
              <w:rPr>
                <w:noProof/>
                <w:webHidden/>
              </w:rPr>
              <w:instrText xml:space="preserve"> PAGEREF _Toc511913333 \h </w:instrText>
            </w:r>
            <w:r w:rsidR="00A93A63">
              <w:rPr>
                <w:noProof/>
                <w:webHidden/>
              </w:rPr>
            </w:r>
            <w:r w:rsidR="00A93A63">
              <w:rPr>
                <w:noProof/>
                <w:webHidden/>
              </w:rPr>
              <w:fldChar w:fldCharType="separate"/>
            </w:r>
            <w:r w:rsidR="004E4A54">
              <w:rPr>
                <w:noProof/>
                <w:webHidden/>
              </w:rPr>
              <w:t>12</w:t>
            </w:r>
            <w:r w:rsidR="00A93A63">
              <w:rPr>
                <w:noProof/>
                <w:webHidden/>
              </w:rPr>
              <w:fldChar w:fldCharType="end"/>
            </w:r>
          </w:hyperlink>
        </w:p>
        <w:p w14:paraId="0222F08E"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34" w:history="1">
            <w:r w:rsidR="004E4A54" w:rsidRPr="000A70AE">
              <w:rPr>
                <w:rStyle w:val="Hypertextovodkaz"/>
                <w:noProof/>
              </w:rPr>
              <w:t>1.1.3.</w:t>
            </w:r>
            <w:r w:rsidR="004E4A54">
              <w:rPr>
                <w:rFonts w:asciiTheme="minorHAnsi" w:eastAsiaTheme="minorEastAsia" w:hAnsiTheme="minorHAnsi" w:cstheme="minorBidi"/>
                <w:noProof/>
                <w:sz w:val="22"/>
                <w:szCs w:val="22"/>
              </w:rPr>
              <w:tab/>
            </w:r>
            <w:r w:rsidR="004E4A54" w:rsidRPr="000A70AE">
              <w:rPr>
                <w:rStyle w:val="Hypertextovodkaz"/>
                <w:noProof/>
              </w:rPr>
              <w:t>Grid systémy</w:t>
            </w:r>
            <w:r w:rsidR="004E4A54">
              <w:rPr>
                <w:noProof/>
                <w:webHidden/>
              </w:rPr>
              <w:tab/>
            </w:r>
            <w:r w:rsidR="00A93A63">
              <w:rPr>
                <w:noProof/>
                <w:webHidden/>
              </w:rPr>
              <w:fldChar w:fldCharType="begin"/>
            </w:r>
            <w:r w:rsidR="004E4A54">
              <w:rPr>
                <w:noProof/>
                <w:webHidden/>
              </w:rPr>
              <w:instrText xml:space="preserve"> PAGEREF _Toc511913334 \h </w:instrText>
            </w:r>
            <w:r w:rsidR="00A93A63">
              <w:rPr>
                <w:noProof/>
                <w:webHidden/>
              </w:rPr>
            </w:r>
            <w:r w:rsidR="00A93A63">
              <w:rPr>
                <w:noProof/>
                <w:webHidden/>
              </w:rPr>
              <w:fldChar w:fldCharType="separate"/>
            </w:r>
            <w:r w:rsidR="004E4A54">
              <w:rPr>
                <w:noProof/>
                <w:webHidden/>
              </w:rPr>
              <w:t>14</w:t>
            </w:r>
            <w:r w:rsidR="00A93A63">
              <w:rPr>
                <w:noProof/>
                <w:webHidden/>
              </w:rPr>
              <w:fldChar w:fldCharType="end"/>
            </w:r>
          </w:hyperlink>
        </w:p>
        <w:p w14:paraId="11731C61"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35" w:history="1">
            <w:r w:rsidR="004E4A54" w:rsidRPr="000A70AE">
              <w:rPr>
                <w:rStyle w:val="Hypertextovodkaz"/>
                <w:noProof/>
              </w:rPr>
              <w:t>1.2.</w:t>
            </w:r>
            <w:r w:rsidR="004E4A54">
              <w:rPr>
                <w:rFonts w:asciiTheme="minorHAnsi" w:eastAsiaTheme="minorEastAsia" w:hAnsiTheme="minorHAnsi" w:cstheme="minorBidi"/>
                <w:noProof/>
                <w:sz w:val="22"/>
                <w:szCs w:val="22"/>
              </w:rPr>
              <w:tab/>
            </w:r>
            <w:r w:rsidR="004E4A54" w:rsidRPr="000A70AE">
              <w:rPr>
                <w:rStyle w:val="Hypertextovodkaz"/>
                <w:noProof/>
              </w:rPr>
              <w:t>CSS Preprocesory</w:t>
            </w:r>
            <w:r w:rsidR="004E4A54">
              <w:rPr>
                <w:noProof/>
                <w:webHidden/>
              </w:rPr>
              <w:tab/>
            </w:r>
            <w:r w:rsidR="00A93A63">
              <w:rPr>
                <w:noProof/>
                <w:webHidden/>
              </w:rPr>
              <w:fldChar w:fldCharType="begin"/>
            </w:r>
            <w:r w:rsidR="004E4A54">
              <w:rPr>
                <w:noProof/>
                <w:webHidden/>
              </w:rPr>
              <w:instrText xml:space="preserve"> PAGEREF _Toc511913335 \h </w:instrText>
            </w:r>
            <w:r w:rsidR="00A93A63">
              <w:rPr>
                <w:noProof/>
                <w:webHidden/>
              </w:rPr>
            </w:r>
            <w:r w:rsidR="00A93A63">
              <w:rPr>
                <w:noProof/>
                <w:webHidden/>
              </w:rPr>
              <w:fldChar w:fldCharType="separate"/>
            </w:r>
            <w:r w:rsidR="004E4A54">
              <w:rPr>
                <w:noProof/>
                <w:webHidden/>
              </w:rPr>
              <w:t>15</w:t>
            </w:r>
            <w:r w:rsidR="00A93A63">
              <w:rPr>
                <w:noProof/>
                <w:webHidden/>
              </w:rPr>
              <w:fldChar w:fldCharType="end"/>
            </w:r>
          </w:hyperlink>
        </w:p>
        <w:p w14:paraId="08146FD7"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36" w:history="1">
            <w:r w:rsidR="004E4A54" w:rsidRPr="000A70AE">
              <w:rPr>
                <w:rStyle w:val="Hypertextovodkaz"/>
                <w:noProof/>
              </w:rPr>
              <w:t>1.2.1.</w:t>
            </w:r>
            <w:r w:rsidR="004E4A54">
              <w:rPr>
                <w:rFonts w:asciiTheme="minorHAnsi" w:eastAsiaTheme="minorEastAsia" w:hAnsiTheme="minorHAnsi" w:cstheme="minorBidi"/>
                <w:noProof/>
                <w:sz w:val="22"/>
                <w:szCs w:val="22"/>
              </w:rPr>
              <w:tab/>
            </w:r>
            <w:r w:rsidR="004E4A54" w:rsidRPr="000A70AE">
              <w:rPr>
                <w:rStyle w:val="Hypertextovodkaz"/>
                <w:noProof/>
              </w:rPr>
              <w:t>Preprocesor SASS</w:t>
            </w:r>
            <w:r w:rsidR="004E4A54">
              <w:rPr>
                <w:noProof/>
                <w:webHidden/>
              </w:rPr>
              <w:tab/>
            </w:r>
            <w:r w:rsidR="00A93A63">
              <w:rPr>
                <w:noProof/>
                <w:webHidden/>
              </w:rPr>
              <w:fldChar w:fldCharType="begin"/>
            </w:r>
            <w:r w:rsidR="004E4A54">
              <w:rPr>
                <w:noProof/>
                <w:webHidden/>
              </w:rPr>
              <w:instrText xml:space="preserve"> PAGEREF _Toc511913336 \h </w:instrText>
            </w:r>
            <w:r w:rsidR="00A93A63">
              <w:rPr>
                <w:noProof/>
                <w:webHidden/>
              </w:rPr>
            </w:r>
            <w:r w:rsidR="00A93A63">
              <w:rPr>
                <w:noProof/>
                <w:webHidden/>
              </w:rPr>
              <w:fldChar w:fldCharType="separate"/>
            </w:r>
            <w:r w:rsidR="004E4A54">
              <w:rPr>
                <w:noProof/>
                <w:webHidden/>
              </w:rPr>
              <w:t>16</w:t>
            </w:r>
            <w:r w:rsidR="00A93A63">
              <w:rPr>
                <w:noProof/>
                <w:webHidden/>
              </w:rPr>
              <w:fldChar w:fldCharType="end"/>
            </w:r>
          </w:hyperlink>
        </w:p>
        <w:p w14:paraId="131330DF"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37" w:history="1">
            <w:r w:rsidR="004E4A54" w:rsidRPr="000A70AE">
              <w:rPr>
                <w:rStyle w:val="Hypertextovodkaz"/>
                <w:noProof/>
              </w:rPr>
              <w:t>1.3.</w:t>
            </w:r>
            <w:r w:rsidR="004E4A54">
              <w:rPr>
                <w:rFonts w:asciiTheme="minorHAnsi" w:eastAsiaTheme="minorEastAsia" w:hAnsiTheme="minorHAnsi" w:cstheme="minorBidi"/>
                <w:noProof/>
                <w:sz w:val="22"/>
                <w:szCs w:val="22"/>
              </w:rPr>
              <w:tab/>
            </w:r>
            <w:r w:rsidR="004E4A54" w:rsidRPr="000A70AE">
              <w:rPr>
                <w:rStyle w:val="Hypertextovodkaz"/>
                <w:noProof/>
              </w:rPr>
              <w:t>JavaScript</w:t>
            </w:r>
            <w:r w:rsidR="004E4A54">
              <w:rPr>
                <w:noProof/>
                <w:webHidden/>
              </w:rPr>
              <w:tab/>
            </w:r>
            <w:r w:rsidR="00A93A63">
              <w:rPr>
                <w:noProof/>
                <w:webHidden/>
              </w:rPr>
              <w:fldChar w:fldCharType="begin"/>
            </w:r>
            <w:r w:rsidR="004E4A54">
              <w:rPr>
                <w:noProof/>
                <w:webHidden/>
              </w:rPr>
              <w:instrText xml:space="preserve"> PAGEREF _Toc511913337 \h </w:instrText>
            </w:r>
            <w:r w:rsidR="00A93A63">
              <w:rPr>
                <w:noProof/>
                <w:webHidden/>
              </w:rPr>
            </w:r>
            <w:r w:rsidR="00A93A63">
              <w:rPr>
                <w:noProof/>
                <w:webHidden/>
              </w:rPr>
              <w:fldChar w:fldCharType="separate"/>
            </w:r>
            <w:r w:rsidR="004E4A54">
              <w:rPr>
                <w:noProof/>
                <w:webHidden/>
              </w:rPr>
              <w:t>17</w:t>
            </w:r>
            <w:r w:rsidR="00A93A63">
              <w:rPr>
                <w:noProof/>
                <w:webHidden/>
              </w:rPr>
              <w:fldChar w:fldCharType="end"/>
            </w:r>
          </w:hyperlink>
        </w:p>
        <w:p w14:paraId="6246A377"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38" w:history="1">
            <w:r w:rsidR="004E4A54" w:rsidRPr="000A70AE">
              <w:rPr>
                <w:rStyle w:val="Hypertextovodkaz"/>
                <w:noProof/>
              </w:rPr>
              <w:t>1.3.1.</w:t>
            </w:r>
            <w:r w:rsidR="004E4A54">
              <w:rPr>
                <w:rFonts w:asciiTheme="minorHAnsi" w:eastAsiaTheme="minorEastAsia" w:hAnsiTheme="minorHAnsi" w:cstheme="minorBidi"/>
                <w:noProof/>
                <w:sz w:val="22"/>
                <w:szCs w:val="22"/>
              </w:rPr>
              <w:tab/>
            </w:r>
            <w:r w:rsidR="004E4A54" w:rsidRPr="000A70AE">
              <w:rPr>
                <w:rStyle w:val="Hypertextovodkaz"/>
                <w:noProof/>
              </w:rPr>
              <w:t>jQuery</w:t>
            </w:r>
            <w:r w:rsidR="004E4A54">
              <w:rPr>
                <w:noProof/>
                <w:webHidden/>
              </w:rPr>
              <w:tab/>
            </w:r>
            <w:r w:rsidR="00A93A63">
              <w:rPr>
                <w:noProof/>
                <w:webHidden/>
              </w:rPr>
              <w:fldChar w:fldCharType="begin"/>
            </w:r>
            <w:r w:rsidR="004E4A54">
              <w:rPr>
                <w:noProof/>
                <w:webHidden/>
              </w:rPr>
              <w:instrText xml:space="preserve"> PAGEREF _Toc511913338 \h </w:instrText>
            </w:r>
            <w:r w:rsidR="00A93A63">
              <w:rPr>
                <w:noProof/>
                <w:webHidden/>
              </w:rPr>
            </w:r>
            <w:r w:rsidR="00A93A63">
              <w:rPr>
                <w:noProof/>
                <w:webHidden/>
              </w:rPr>
              <w:fldChar w:fldCharType="separate"/>
            </w:r>
            <w:r w:rsidR="004E4A54">
              <w:rPr>
                <w:noProof/>
                <w:webHidden/>
              </w:rPr>
              <w:t>18</w:t>
            </w:r>
            <w:r w:rsidR="00A93A63">
              <w:rPr>
                <w:noProof/>
                <w:webHidden/>
              </w:rPr>
              <w:fldChar w:fldCharType="end"/>
            </w:r>
          </w:hyperlink>
        </w:p>
        <w:p w14:paraId="4AF9FEDF"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39" w:history="1">
            <w:r w:rsidR="004E4A54" w:rsidRPr="000A70AE">
              <w:rPr>
                <w:rStyle w:val="Hypertextovodkaz"/>
                <w:noProof/>
              </w:rPr>
              <w:t>1.4.</w:t>
            </w:r>
            <w:r w:rsidR="004E4A54">
              <w:rPr>
                <w:rFonts w:asciiTheme="minorHAnsi" w:eastAsiaTheme="minorEastAsia" w:hAnsiTheme="minorHAnsi" w:cstheme="minorBidi"/>
                <w:noProof/>
                <w:sz w:val="22"/>
                <w:szCs w:val="22"/>
              </w:rPr>
              <w:tab/>
            </w:r>
            <w:r w:rsidR="004E4A54" w:rsidRPr="000A70AE">
              <w:rPr>
                <w:rStyle w:val="Hypertextovodkaz"/>
                <w:noProof/>
              </w:rPr>
              <w:t>Nástroje pro zkompilování knihovny</w:t>
            </w:r>
            <w:r w:rsidR="004E4A54">
              <w:rPr>
                <w:noProof/>
                <w:webHidden/>
              </w:rPr>
              <w:tab/>
            </w:r>
            <w:r w:rsidR="00A93A63">
              <w:rPr>
                <w:noProof/>
                <w:webHidden/>
              </w:rPr>
              <w:fldChar w:fldCharType="begin"/>
            </w:r>
            <w:r w:rsidR="004E4A54">
              <w:rPr>
                <w:noProof/>
                <w:webHidden/>
              </w:rPr>
              <w:instrText xml:space="preserve"> PAGEREF _Toc511913339 \h </w:instrText>
            </w:r>
            <w:r w:rsidR="00A93A63">
              <w:rPr>
                <w:noProof/>
                <w:webHidden/>
              </w:rPr>
            </w:r>
            <w:r w:rsidR="00A93A63">
              <w:rPr>
                <w:noProof/>
                <w:webHidden/>
              </w:rPr>
              <w:fldChar w:fldCharType="separate"/>
            </w:r>
            <w:r w:rsidR="004E4A54">
              <w:rPr>
                <w:noProof/>
                <w:webHidden/>
              </w:rPr>
              <w:t>19</w:t>
            </w:r>
            <w:r w:rsidR="00A93A63">
              <w:rPr>
                <w:noProof/>
                <w:webHidden/>
              </w:rPr>
              <w:fldChar w:fldCharType="end"/>
            </w:r>
          </w:hyperlink>
        </w:p>
        <w:p w14:paraId="73B38767"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40" w:history="1">
            <w:r w:rsidR="004E4A54" w:rsidRPr="000A70AE">
              <w:rPr>
                <w:rStyle w:val="Hypertextovodkaz"/>
                <w:noProof/>
              </w:rPr>
              <w:t>1.4.1.</w:t>
            </w:r>
            <w:r w:rsidR="004E4A54">
              <w:rPr>
                <w:rFonts w:asciiTheme="minorHAnsi" w:eastAsiaTheme="minorEastAsia" w:hAnsiTheme="minorHAnsi" w:cstheme="minorBidi"/>
                <w:noProof/>
                <w:sz w:val="22"/>
                <w:szCs w:val="22"/>
              </w:rPr>
              <w:tab/>
            </w:r>
            <w:r w:rsidR="004E4A54" w:rsidRPr="000A70AE">
              <w:rPr>
                <w:rStyle w:val="Hypertextovodkaz"/>
                <w:noProof/>
              </w:rPr>
              <w:t>Yarn</w:t>
            </w:r>
            <w:r w:rsidR="004E4A54">
              <w:rPr>
                <w:noProof/>
                <w:webHidden/>
              </w:rPr>
              <w:tab/>
            </w:r>
            <w:r w:rsidR="00A93A63">
              <w:rPr>
                <w:noProof/>
                <w:webHidden/>
              </w:rPr>
              <w:fldChar w:fldCharType="begin"/>
            </w:r>
            <w:r w:rsidR="004E4A54">
              <w:rPr>
                <w:noProof/>
                <w:webHidden/>
              </w:rPr>
              <w:instrText xml:space="preserve"> PAGEREF _Toc511913340 \h </w:instrText>
            </w:r>
            <w:r w:rsidR="00A93A63">
              <w:rPr>
                <w:noProof/>
                <w:webHidden/>
              </w:rPr>
            </w:r>
            <w:r w:rsidR="00A93A63">
              <w:rPr>
                <w:noProof/>
                <w:webHidden/>
              </w:rPr>
              <w:fldChar w:fldCharType="separate"/>
            </w:r>
            <w:r w:rsidR="004E4A54">
              <w:rPr>
                <w:noProof/>
                <w:webHidden/>
              </w:rPr>
              <w:t>19</w:t>
            </w:r>
            <w:r w:rsidR="00A93A63">
              <w:rPr>
                <w:noProof/>
                <w:webHidden/>
              </w:rPr>
              <w:fldChar w:fldCharType="end"/>
            </w:r>
          </w:hyperlink>
        </w:p>
        <w:p w14:paraId="495E64D1"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41" w:history="1">
            <w:r w:rsidR="004E4A54" w:rsidRPr="000A70AE">
              <w:rPr>
                <w:rStyle w:val="Hypertextovodkaz"/>
                <w:noProof/>
              </w:rPr>
              <w:t>1.4.2.</w:t>
            </w:r>
            <w:r w:rsidR="004E4A54">
              <w:rPr>
                <w:rFonts w:asciiTheme="minorHAnsi" w:eastAsiaTheme="minorEastAsia" w:hAnsiTheme="minorHAnsi" w:cstheme="minorBidi"/>
                <w:noProof/>
                <w:sz w:val="22"/>
                <w:szCs w:val="22"/>
              </w:rPr>
              <w:tab/>
            </w:r>
            <w:r w:rsidR="004E4A54" w:rsidRPr="000A70AE">
              <w:rPr>
                <w:rStyle w:val="Hypertextovodkaz"/>
                <w:noProof/>
              </w:rPr>
              <w:t>Gulp</w:t>
            </w:r>
            <w:r w:rsidR="004E4A54">
              <w:rPr>
                <w:noProof/>
                <w:webHidden/>
              </w:rPr>
              <w:tab/>
            </w:r>
            <w:r w:rsidR="00A93A63">
              <w:rPr>
                <w:noProof/>
                <w:webHidden/>
              </w:rPr>
              <w:fldChar w:fldCharType="begin"/>
            </w:r>
            <w:r w:rsidR="004E4A54">
              <w:rPr>
                <w:noProof/>
                <w:webHidden/>
              </w:rPr>
              <w:instrText xml:space="preserve"> PAGEREF _Toc511913341 \h </w:instrText>
            </w:r>
            <w:r w:rsidR="00A93A63">
              <w:rPr>
                <w:noProof/>
                <w:webHidden/>
              </w:rPr>
            </w:r>
            <w:r w:rsidR="00A93A63">
              <w:rPr>
                <w:noProof/>
                <w:webHidden/>
              </w:rPr>
              <w:fldChar w:fldCharType="separate"/>
            </w:r>
            <w:r w:rsidR="004E4A54">
              <w:rPr>
                <w:noProof/>
                <w:webHidden/>
              </w:rPr>
              <w:t>20</w:t>
            </w:r>
            <w:r w:rsidR="00A93A63">
              <w:rPr>
                <w:noProof/>
                <w:webHidden/>
              </w:rPr>
              <w:fldChar w:fldCharType="end"/>
            </w:r>
          </w:hyperlink>
        </w:p>
        <w:p w14:paraId="454E7D11" w14:textId="77777777" w:rsidR="004E4A54" w:rsidRDefault="00F27900">
          <w:pPr>
            <w:pStyle w:val="Obsah1"/>
            <w:rPr>
              <w:rFonts w:asciiTheme="minorHAnsi" w:eastAsiaTheme="minorEastAsia" w:hAnsiTheme="minorHAnsi" w:cstheme="minorBidi"/>
              <w:noProof/>
              <w:sz w:val="22"/>
              <w:szCs w:val="22"/>
            </w:rPr>
          </w:pPr>
          <w:hyperlink w:anchor="_Toc511913342" w:history="1">
            <w:r w:rsidR="004E4A54" w:rsidRPr="000A70AE">
              <w:rPr>
                <w:rStyle w:val="Hypertextovodkaz"/>
                <w:rFonts w:eastAsiaTheme="minorHAnsi"/>
                <w:noProof/>
              </w:rPr>
              <w:t>2.</w:t>
            </w:r>
            <w:r w:rsidR="004E4A54">
              <w:rPr>
                <w:rFonts w:asciiTheme="minorHAnsi" w:eastAsiaTheme="minorEastAsia" w:hAnsiTheme="minorHAnsi" w:cstheme="minorBidi"/>
                <w:noProof/>
                <w:sz w:val="22"/>
                <w:szCs w:val="22"/>
              </w:rPr>
              <w:tab/>
            </w:r>
            <w:r w:rsidR="004E4A54" w:rsidRPr="000A70AE">
              <w:rPr>
                <w:rStyle w:val="Hypertextovodkaz"/>
                <w:rFonts w:eastAsiaTheme="minorHAnsi"/>
                <w:noProof/>
              </w:rPr>
              <w:t>Analýza existujících knihoven pro řešení grafického rozhraní webových stránek</w:t>
            </w:r>
            <w:r w:rsidR="004E4A54">
              <w:rPr>
                <w:noProof/>
                <w:webHidden/>
              </w:rPr>
              <w:tab/>
            </w:r>
            <w:r w:rsidR="00A93A63">
              <w:rPr>
                <w:noProof/>
                <w:webHidden/>
              </w:rPr>
              <w:fldChar w:fldCharType="begin"/>
            </w:r>
            <w:r w:rsidR="004E4A54">
              <w:rPr>
                <w:noProof/>
                <w:webHidden/>
              </w:rPr>
              <w:instrText xml:space="preserve"> PAGEREF _Toc511913342 \h </w:instrText>
            </w:r>
            <w:r w:rsidR="00A93A63">
              <w:rPr>
                <w:noProof/>
                <w:webHidden/>
              </w:rPr>
            </w:r>
            <w:r w:rsidR="00A93A63">
              <w:rPr>
                <w:noProof/>
                <w:webHidden/>
              </w:rPr>
              <w:fldChar w:fldCharType="separate"/>
            </w:r>
            <w:r w:rsidR="004E4A54">
              <w:rPr>
                <w:noProof/>
                <w:webHidden/>
              </w:rPr>
              <w:t>21</w:t>
            </w:r>
            <w:r w:rsidR="00A93A63">
              <w:rPr>
                <w:noProof/>
                <w:webHidden/>
              </w:rPr>
              <w:fldChar w:fldCharType="end"/>
            </w:r>
          </w:hyperlink>
        </w:p>
        <w:p w14:paraId="6F20D887"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43" w:history="1">
            <w:r w:rsidR="004E4A54" w:rsidRPr="000A70AE">
              <w:rPr>
                <w:rStyle w:val="Hypertextovodkaz"/>
                <w:noProof/>
              </w:rPr>
              <w:t>2.1.</w:t>
            </w:r>
            <w:r w:rsidR="004E4A54">
              <w:rPr>
                <w:rFonts w:asciiTheme="minorHAnsi" w:eastAsiaTheme="minorEastAsia" w:hAnsiTheme="minorHAnsi" w:cstheme="minorBidi"/>
                <w:noProof/>
                <w:sz w:val="22"/>
                <w:szCs w:val="22"/>
              </w:rPr>
              <w:tab/>
            </w:r>
            <w:r w:rsidR="004E4A54" w:rsidRPr="000A70AE">
              <w:rPr>
                <w:rStyle w:val="Hypertextovodkaz"/>
                <w:noProof/>
              </w:rPr>
              <w:t>Bootstrap</w:t>
            </w:r>
            <w:r w:rsidR="004E4A54">
              <w:rPr>
                <w:noProof/>
                <w:webHidden/>
              </w:rPr>
              <w:tab/>
            </w:r>
            <w:r w:rsidR="00A93A63">
              <w:rPr>
                <w:noProof/>
                <w:webHidden/>
              </w:rPr>
              <w:fldChar w:fldCharType="begin"/>
            </w:r>
            <w:r w:rsidR="004E4A54">
              <w:rPr>
                <w:noProof/>
                <w:webHidden/>
              </w:rPr>
              <w:instrText xml:space="preserve"> PAGEREF _Toc511913343 \h </w:instrText>
            </w:r>
            <w:r w:rsidR="00A93A63">
              <w:rPr>
                <w:noProof/>
                <w:webHidden/>
              </w:rPr>
            </w:r>
            <w:r w:rsidR="00A93A63">
              <w:rPr>
                <w:noProof/>
                <w:webHidden/>
              </w:rPr>
              <w:fldChar w:fldCharType="separate"/>
            </w:r>
            <w:r w:rsidR="004E4A54">
              <w:rPr>
                <w:noProof/>
                <w:webHidden/>
              </w:rPr>
              <w:t>21</w:t>
            </w:r>
            <w:r w:rsidR="00A93A63">
              <w:rPr>
                <w:noProof/>
                <w:webHidden/>
              </w:rPr>
              <w:fldChar w:fldCharType="end"/>
            </w:r>
          </w:hyperlink>
        </w:p>
        <w:p w14:paraId="5A1FADB3"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44" w:history="1">
            <w:r w:rsidR="004E4A54" w:rsidRPr="000A70AE">
              <w:rPr>
                <w:rStyle w:val="Hypertextovodkaz"/>
                <w:noProof/>
              </w:rPr>
              <w:t>2.2.</w:t>
            </w:r>
            <w:r w:rsidR="004E4A54">
              <w:rPr>
                <w:rFonts w:asciiTheme="minorHAnsi" w:eastAsiaTheme="minorEastAsia" w:hAnsiTheme="minorHAnsi" w:cstheme="minorBidi"/>
                <w:noProof/>
                <w:sz w:val="22"/>
                <w:szCs w:val="22"/>
              </w:rPr>
              <w:tab/>
            </w:r>
            <w:r w:rsidR="004E4A54" w:rsidRPr="000A70AE">
              <w:rPr>
                <w:rStyle w:val="Hypertextovodkaz"/>
                <w:noProof/>
              </w:rPr>
              <w:t>Foundation</w:t>
            </w:r>
            <w:r w:rsidR="004E4A54">
              <w:rPr>
                <w:noProof/>
                <w:webHidden/>
              </w:rPr>
              <w:tab/>
            </w:r>
            <w:r w:rsidR="00A93A63">
              <w:rPr>
                <w:noProof/>
                <w:webHidden/>
              </w:rPr>
              <w:fldChar w:fldCharType="begin"/>
            </w:r>
            <w:r w:rsidR="004E4A54">
              <w:rPr>
                <w:noProof/>
                <w:webHidden/>
              </w:rPr>
              <w:instrText xml:space="preserve"> PAGEREF _Toc511913344 \h </w:instrText>
            </w:r>
            <w:r w:rsidR="00A93A63">
              <w:rPr>
                <w:noProof/>
                <w:webHidden/>
              </w:rPr>
            </w:r>
            <w:r w:rsidR="00A93A63">
              <w:rPr>
                <w:noProof/>
                <w:webHidden/>
              </w:rPr>
              <w:fldChar w:fldCharType="separate"/>
            </w:r>
            <w:r w:rsidR="004E4A54">
              <w:rPr>
                <w:noProof/>
                <w:webHidden/>
              </w:rPr>
              <w:t>25</w:t>
            </w:r>
            <w:r w:rsidR="00A93A63">
              <w:rPr>
                <w:noProof/>
                <w:webHidden/>
              </w:rPr>
              <w:fldChar w:fldCharType="end"/>
            </w:r>
          </w:hyperlink>
        </w:p>
        <w:p w14:paraId="0C579335"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45" w:history="1">
            <w:r w:rsidR="004E4A54" w:rsidRPr="000A70AE">
              <w:rPr>
                <w:rStyle w:val="Hypertextovodkaz"/>
                <w:noProof/>
              </w:rPr>
              <w:t>2.3.</w:t>
            </w:r>
            <w:r w:rsidR="004E4A54">
              <w:rPr>
                <w:rFonts w:asciiTheme="minorHAnsi" w:eastAsiaTheme="minorEastAsia" w:hAnsiTheme="minorHAnsi" w:cstheme="minorBidi"/>
                <w:noProof/>
                <w:sz w:val="22"/>
                <w:szCs w:val="22"/>
              </w:rPr>
              <w:tab/>
            </w:r>
            <w:r w:rsidR="004E4A54" w:rsidRPr="000A70AE">
              <w:rPr>
                <w:rStyle w:val="Hypertextovodkaz"/>
                <w:noProof/>
              </w:rPr>
              <w:t>Pure CSS</w:t>
            </w:r>
            <w:r w:rsidR="004E4A54">
              <w:rPr>
                <w:noProof/>
                <w:webHidden/>
              </w:rPr>
              <w:tab/>
            </w:r>
            <w:r w:rsidR="00A93A63">
              <w:rPr>
                <w:noProof/>
                <w:webHidden/>
              </w:rPr>
              <w:fldChar w:fldCharType="begin"/>
            </w:r>
            <w:r w:rsidR="004E4A54">
              <w:rPr>
                <w:noProof/>
                <w:webHidden/>
              </w:rPr>
              <w:instrText xml:space="preserve"> PAGEREF _Toc511913345 \h </w:instrText>
            </w:r>
            <w:r w:rsidR="00A93A63">
              <w:rPr>
                <w:noProof/>
                <w:webHidden/>
              </w:rPr>
            </w:r>
            <w:r w:rsidR="00A93A63">
              <w:rPr>
                <w:noProof/>
                <w:webHidden/>
              </w:rPr>
              <w:fldChar w:fldCharType="separate"/>
            </w:r>
            <w:r w:rsidR="004E4A54">
              <w:rPr>
                <w:noProof/>
                <w:webHidden/>
              </w:rPr>
              <w:t>28</w:t>
            </w:r>
            <w:r w:rsidR="00A93A63">
              <w:rPr>
                <w:noProof/>
                <w:webHidden/>
              </w:rPr>
              <w:fldChar w:fldCharType="end"/>
            </w:r>
          </w:hyperlink>
        </w:p>
        <w:p w14:paraId="16B7104E"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46" w:history="1">
            <w:r w:rsidR="004E4A54" w:rsidRPr="000A70AE">
              <w:rPr>
                <w:rStyle w:val="Hypertextovodkaz"/>
                <w:noProof/>
              </w:rPr>
              <w:t>2.4.</w:t>
            </w:r>
            <w:r w:rsidR="004E4A54">
              <w:rPr>
                <w:rFonts w:asciiTheme="minorHAnsi" w:eastAsiaTheme="minorEastAsia" w:hAnsiTheme="minorHAnsi" w:cstheme="minorBidi"/>
                <w:noProof/>
                <w:sz w:val="22"/>
                <w:szCs w:val="22"/>
              </w:rPr>
              <w:tab/>
            </w:r>
            <w:r w:rsidR="004E4A54" w:rsidRPr="000A70AE">
              <w:rPr>
                <w:rStyle w:val="Hypertextovodkaz"/>
                <w:noProof/>
              </w:rPr>
              <w:t>Bulma</w:t>
            </w:r>
            <w:r w:rsidR="004E4A54">
              <w:rPr>
                <w:noProof/>
                <w:webHidden/>
              </w:rPr>
              <w:tab/>
            </w:r>
            <w:r w:rsidR="00A93A63">
              <w:rPr>
                <w:noProof/>
                <w:webHidden/>
              </w:rPr>
              <w:fldChar w:fldCharType="begin"/>
            </w:r>
            <w:r w:rsidR="004E4A54">
              <w:rPr>
                <w:noProof/>
                <w:webHidden/>
              </w:rPr>
              <w:instrText xml:space="preserve"> PAGEREF _Toc511913346 \h </w:instrText>
            </w:r>
            <w:r w:rsidR="00A93A63">
              <w:rPr>
                <w:noProof/>
                <w:webHidden/>
              </w:rPr>
            </w:r>
            <w:r w:rsidR="00A93A63">
              <w:rPr>
                <w:noProof/>
                <w:webHidden/>
              </w:rPr>
              <w:fldChar w:fldCharType="separate"/>
            </w:r>
            <w:r w:rsidR="004E4A54">
              <w:rPr>
                <w:noProof/>
                <w:webHidden/>
              </w:rPr>
              <w:t>29</w:t>
            </w:r>
            <w:r w:rsidR="00A93A63">
              <w:rPr>
                <w:noProof/>
                <w:webHidden/>
              </w:rPr>
              <w:fldChar w:fldCharType="end"/>
            </w:r>
          </w:hyperlink>
        </w:p>
        <w:p w14:paraId="07F92EB8"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47" w:history="1">
            <w:r w:rsidR="004E4A54" w:rsidRPr="000A70AE">
              <w:rPr>
                <w:rStyle w:val="Hypertextovodkaz"/>
                <w:noProof/>
              </w:rPr>
              <w:t>2.5.</w:t>
            </w:r>
            <w:r w:rsidR="004E4A54">
              <w:rPr>
                <w:rFonts w:asciiTheme="minorHAnsi" w:eastAsiaTheme="minorEastAsia" w:hAnsiTheme="minorHAnsi" w:cstheme="minorBidi"/>
                <w:noProof/>
                <w:sz w:val="22"/>
                <w:szCs w:val="22"/>
              </w:rPr>
              <w:tab/>
            </w:r>
            <w:r w:rsidR="004E4A54" w:rsidRPr="000A70AE">
              <w:rPr>
                <w:rStyle w:val="Hypertextovodkaz"/>
                <w:noProof/>
              </w:rPr>
              <w:t>Závěry z provedené analýzy</w:t>
            </w:r>
            <w:r w:rsidR="004E4A54">
              <w:rPr>
                <w:noProof/>
                <w:webHidden/>
              </w:rPr>
              <w:tab/>
            </w:r>
            <w:r w:rsidR="00A93A63">
              <w:rPr>
                <w:noProof/>
                <w:webHidden/>
              </w:rPr>
              <w:fldChar w:fldCharType="begin"/>
            </w:r>
            <w:r w:rsidR="004E4A54">
              <w:rPr>
                <w:noProof/>
                <w:webHidden/>
              </w:rPr>
              <w:instrText xml:space="preserve"> PAGEREF _Toc511913347 \h </w:instrText>
            </w:r>
            <w:r w:rsidR="00A93A63">
              <w:rPr>
                <w:noProof/>
                <w:webHidden/>
              </w:rPr>
            </w:r>
            <w:r w:rsidR="00A93A63">
              <w:rPr>
                <w:noProof/>
                <w:webHidden/>
              </w:rPr>
              <w:fldChar w:fldCharType="separate"/>
            </w:r>
            <w:r w:rsidR="004E4A54">
              <w:rPr>
                <w:noProof/>
                <w:webHidden/>
              </w:rPr>
              <w:t>31</w:t>
            </w:r>
            <w:r w:rsidR="00A93A63">
              <w:rPr>
                <w:noProof/>
                <w:webHidden/>
              </w:rPr>
              <w:fldChar w:fldCharType="end"/>
            </w:r>
          </w:hyperlink>
        </w:p>
        <w:p w14:paraId="7D820D06" w14:textId="77777777" w:rsidR="004E4A54" w:rsidRDefault="00F27900">
          <w:pPr>
            <w:pStyle w:val="Obsah1"/>
            <w:rPr>
              <w:rFonts w:asciiTheme="minorHAnsi" w:eastAsiaTheme="minorEastAsia" w:hAnsiTheme="minorHAnsi" w:cstheme="minorBidi"/>
              <w:noProof/>
              <w:sz w:val="22"/>
              <w:szCs w:val="22"/>
            </w:rPr>
          </w:pPr>
          <w:hyperlink w:anchor="_Toc511913348" w:history="1">
            <w:r w:rsidR="004E4A54" w:rsidRPr="000A70AE">
              <w:rPr>
                <w:rStyle w:val="Hypertextovodkaz"/>
                <w:noProof/>
              </w:rPr>
              <w:t>3.</w:t>
            </w:r>
            <w:r w:rsidR="004E4A54">
              <w:rPr>
                <w:rFonts w:asciiTheme="minorHAnsi" w:eastAsiaTheme="minorEastAsia" w:hAnsiTheme="minorHAnsi" w:cstheme="minorBidi"/>
                <w:noProof/>
                <w:sz w:val="22"/>
                <w:szCs w:val="22"/>
              </w:rPr>
              <w:tab/>
            </w:r>
            <w:r w:rsidR="004E4A54" w:rsidRPr="000A70AE">
              <w:rPr>
                <w:rStyle w:val="Hypertextovodkaz"/>
                <w:noProof/>
              </w:rPr>
              <w:t>Struktura a vize knihovny</w:t>
            </w:r>
            <w:r w:rsidR="004E4A54">
              <w:rPr>
                <w:noProof/>
                <w:webHidden/>
              </w:rPr>
              <w:tab/>
            </w:r>
            <w:r w:rsidR="00A93A63">
              <w:rPr>
                <w:noProof/>
                <w:webHidden/>
              </w:rPr>
              <w:fldChar w:fldCharType="begin"/>
            </w:r>
            <w:r w:rsidR="004E4A54">
              <w:rPr>
                <w:noProof/>
                <w:webHidden/>
              </w:rPr>
              <w:instrText xml:space="preserve"> PAGEREF _Toc511913348 \h </w:instrText>
            </w:r>
            <w:r w:rsidR="00A93A63">
              <w:rPr>
                <w:noProof/>
                <w:webHidden/>
              </w:rPr>
            </w:r>
            <w:r w:rsidR="00A93A63">
              <w:rPr>
                <w:noProof/>
                <w:webHidden/>
              </w:rPr>
              <w:fldChar w:fldCharType="separate"/>
            </w:r>
            <w:r w:rsidR="004E4A54">
              <w:rPr>
                <w:noProof/>
                <w:webHidden/>
              </w:rPr>
              <w:t>33</w:t>
            </w:r>
            <w:r w:rsidR="00A93A63">
              <w:rPr>
                <w:noProof/>
                <w:webHidden/>
              </w:rPr>
              <w:fldChar w:fldCharType="end"/>
            </w:r>
          </w:hyperlink>
        </w:p>
        <w:p w14:paraId="013AAAA0" w14:textId="77777777" w:rsidR="004E4A54" w:rsidRDefault="00F27900">
          <w:pPr>
            <w:pStyle w:val="Obsah1"/>
            <w:rPr>
              <w:rFonts w:asciiTheme="minorHAnsi" w:eastAsiaTheme="minorEastAsia" w:hAnsiTheme="minorHAnsi" w:cstheme="minorBidi"/>
              <w:noProof/>
              <w:sz w:val="22"/>
              <w:szCs w:val="22"/>
            </w:rPr>
          </w:pPr>
          <w:hyperlink w:anchor="_Toc511913349" w:history="1">
            <w:r w:rsidR="004E4A54" w:rsidRPr="000A70AE">
              <w:rPr>
                <w:rStyle w:val="Hypertextovodkaz"/>
                <w:rFonts w:eastAsiaTheme="minorHAnsi"/>
                <w:noProof/>
              </w:rPr>
              <w:t>4.</w:t>
            </w:r>
            <w:r w:rsidR="004E4A54">
              <w:rPr>
                <w:rFonts w:asciiTheme="minorHAnsi" w:eastAsiaTheme="minorEastAsia" w:hAnsiTheme="minorHAnsi" w:cstheme="minorBidi"/>
                <w:noProof/>
                <w:sz w:val="22"/>
                <w:szCs w:val="22"/>
              </w:rPr>
              <w:tab/>
            </w:r>
            <w:r w:rsidR="004E4A54" w:rsidRPr="000A70AE">
              <w:rPr>
                <w:rStyle w:val="Hypertextovodkaz"/>
                <w:rFonts w:eastAsiaTheme="minorHAnsi"/>
                <w:noProof/>
              </w:rPr>
              <w:t>Vývoj knihovny</w:t>
            </w:r>
            <w:r w:rsidR="004E4A54">
              <w:rPr>
                <w:noProof/>
                <w:webHidden/>
              </w:rPr>
              <w:tab/>
            </w:r>
            <w:r w:rsidR="00A93A63">
              <w:rPr>
                <w:noProof/>
                <w:webHidden/>
              </w:rPr>
              <w:fldChar w:fldCharType="begin"/>
            </w:r>
            <w:r w:rsidR="004E4A54">
              <w:rPr>
                <w:noProof/>
                <w:webHidden/>
              </w:rPr>
              <w:instrText xml:space="preserve"> PAGEREF _Toc511913349 \h </w:instrText>
            </w:r>
            <w:r w:rsidR="00A93A63">
              <w:rPr>
                <w:noProof/>
                <w:webHidden/>
              </w:rPr>
            </w:r>
            <w:r w:rsidR="00A93A63">
              <w:rPr>
                <w:noProof/>
                <w:webHidden/>
              </w:rPr>
              <w:fldChar w:fldCharType="separate"/>
            </w:r>
            <w:r w:rsidR="004E4A54">
              <w:rPr>
                <w:noProof/>
                <w:webHidden/>
              </w:rPr>
              <w:t>37</w:t>
            </w:r>
            <w:r w:rsidR="00A93A63">
              <w:rPr>
                <w:noProof/>
                <w:webHidden/>
              </w:rPr>
              <w:fldChar w:fldCharType="end"/>
            </w:r>
          </w:hyperlink>
        </w:p>
        <w:p w14:paraId="42B070F3"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50" w:history="1">
            <w:r w:rsidR="004E4A54" w:rsidRPr="000A70AE">
              <w:rPr>
                <w:rStyle w:val="Hypertextovodkaz"/>
                <w:noProof/>
              </w:rPr>
              <w:t>4.1.</w:t>
            </w:r>
            <w:r w:rsidR="004E4A54">
              <w:rPr>
                <w:rFonts w:asciiTheme="minorHAnsi" w:eastAsiaTheme="minorEastAsia" w:hAnsiTheme="minorHAnsi" w:cstheme="minorBidi"/>
                <w:noProof/>
                <w:sz w:val="22"/>
                <w:szCs w:val="22"/>
              </w:rPr>
              <w:tab/>
            </w:r>
            <w:r w:rsidR="004E4A54" w:rsidRPr="000A70AE">
              <w:rPr>
                <w:rStyle w:val="Hypertextovodkaz"/>
                <w:noProof/>
              </w:rPr>
              <w:t>Základy knihovny</w:t>
            </w:r>
            <w:r w:rsidR="004E4A54">
              <w:rPr>
                <w:noProof/>
                <w:webHidden/>
              </w:rPr>
              <w:tab/>
            </w:r>
            <w:r w:rsidR="00A93A63">
              <w:rPr>
                <w:noProof/>
                <w:webHidden/>
              </w:rPr>
              <w:fldChar w:fldCharType="begin"/>
            </w:r>
            <w:r w:rsidR="004E4A54">
              <w:rPr>
                <w:noProof/>
                <w:webHidden/>
              </w:rPr>
              <w:instrText xml:space="preserve"> PAGEREF _Toc511913350 \h </w:instrText>
            </w:r>
            <w:r w:rsidR="00A93A63">
              <w:rPr>
                <w:noProof/>
                <w:webHidden/>
              </w:rPr>
            </w:r>
            <w:r w:rsidR="00A93A63">
              <w:rPr>
                <w:noProof/>
                <w:webHidden/>
              </w:rPr>
              <w:fldChar w:fldCharType="separate"/>
            </w:r>
            <w:r w:rsidR="004E4A54">
              <w:rPr>
                <w:noProof/>
                <w:webHidden/>
              </w:rPr>
              <w:t>38</w:t>
            </w:r>
            <w:r w:rsidR="00A93A63">
              <w:rPr>
                <w:noProof/>
                <w:webHidden/>
              </w:rPr>
              <w:fldChar w:fldCharType="end"/>
            </w:r>
          </w:hyperlink>
        </w:p>
        <w:p w14:paraId="05E9F64B"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51" w:history="1">
            <w:r w:rsidR="004E4A54" w:rsidRPr="000A70AE">
              <w:rPr>
                <w:rStyle w:val="Hypertextovodkaz"/>
                <w:noProof/>
              </w:rPr>
              <w:t>4.2.</w:t>
            </w:r>
            <w:r w:rsidR="004E4A54">
              <w:rPr>
                <w:rFonts w:asciiTheme="minorHAnsi" w:eastAsiaTheme="minorEastAsia" w:hAnsiTheme="minorHAnsi" w:cstheme="minorBidi"/>
                <w:noProof/>
                <w:sz w:val="22"/>
                <w:szCs w:val="22"/>
              </w:rPr>
              <w:tab/>
            </w:r>
            <w:r w:rsidR="004E4A54" w:rsidRPr="000A70AE">
              <w:rPr>
                <w:rStyle w:val="Hypertextovodkaz"/>
                <w:noProof/>
              </w:rPr>
              <w:t>Pomocné třídy</w:t>
            </w:r>
            <w:r w:rsidR="004E4A54">
              <w:rPr>
                <w:noProof/>
                <w:webHidden/>
              </w:rPr>
              <w:tab/>
            </w:r>
            <w:r w:rsidR="00A93A63">
              <w:rPr>
                <w:noProof/>
                <w:webHidden/>
              </w:rPr>
              <w:fldChar w:fldCharType="begin"/>
            </w:r>
            <w:r w:rsidR="004E4A54">
              <w:rPr>
                <w:noProof/>
                <w:webHidden/>
              </w:rPr>
              <w:instrText xml:space="preserve"> PAGEREF _Toc511913351 \h </w:instrText>
            </w:r>
            <w:r w:rsidR="00A93A63">
              <w:rPr>
                <w:noProof/>
                <w:webHidden/>
              </w:rPr>
            </w:r>
            <w:r w:rsidR="00A93A63">
              <w:rPr>
                <w:noProof/>
                <w:webHidden/>
              </w:rPr>
              <w:fldChar w:fldCharType="separate"/>
            </w:r>
            <w:r w:rsidR="004E4A54">
              <w:rPr>
                <w:noProof/>
                <w:webHidden/>
              </w:rPr>
              <w:t>40</w:t>
            </w:r>
            <w:r w:rsidR="00A93A63">
              <w:rPr>
                <w:noProof/>
                <w:webHidden/>
              </w:rPr>
              <w:fldChar w:fldCharType="end"/>
            </w:r>
          </w:hyperlink>
        </w:p>
        <w:p w14:paraId="7B9A5C48"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52" w:history="1">
            <w:r w:rsidR="004E4A54" w:rsidRPr="000A70AE">
              <w:rPr>
                <w:rStyle w:val="Hypertextovodkaz"/>
                <w:noProof/>
              </w:rPr>
              <w:t>4.3.</w:t>
            </w:r>
            <w:r w:rsidR="004E4A54">
              <w:rPr>
                <w:rFonts w:asciiTheme="minorHAnsi" w:eastAsiaTheme="minorEastAsia" w:hAnsiTheme="minorHAnsi" w:cstheme="minorBidi"/>
                <w:noProof/>
                <w:sz w:val="22"/>
                <w:szCs w:val="22"/>
              </w:rPr>
              <w:tab/>
            </w:r>
            <w:r w:rsidR="004E4A54" w:rsidRPr="000A70AE">
              <w:rPr>
                <w:rStyle w:val="Hypertextovodkaz"/>
                <w:noProof/>
              </w:rPr>
              <w:t>Grid systém</w:t>
            </w:r>
            <w:r w:rsidR="004E4A54">
              <w:rPr>
                <w:noProof/>
                <w:webHidden/>
              </w:rPr>
              <w:tab/>
            </w:r>
            <w:r w:rsidR="00A93A63">
              <w:rPr>
                <w:noProof/>
                <w:webHidden/>
              </w:rPr>
              <w:fldChar w:fldCharType="begin"/>
            </w:r>
            <w:r w:rsidR="004E4A54">
              <w:rPr>
                <w:noProof/>
                <w:webHidden/>
              </w:rPr>
              <w:instrText xml:space="preserve"> PAGEREF _Toc511913352 \h </w:instrText>
            </w:r>
            <w:r w:rsidR="00A93A63">
              <w:rPr>
                <w:noProof/>
                <w:webHidden/>
              </w:rPr>
            </w:r>
            <w:r w:rsidR="00A93A63">
              <w:rPr>
                <w:noProof/>
                <w:webHidden/>
              </w:rPr>
              <w:fldChar w:fldCharType="separate"/>
            </w:r>
            <w:r w:rsidR="004E4A54">
              <w:rPr>
                <w:noProof/>
                <w:webHidden/>
              </w:rPr>
              <w:t>40</w:t>
            </w:r>
            <w:r w:rsidR="00A93A63">
              <w:rPr>
                <w:noProof/>
                <w:webHidden/>
              </w:rPr>
              <w:fldChar w:fldCharType="end"/>
            </w:r>
          </w:hyperlink>
        </w:p>
        <w:p w14:paraId="6BD32978"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53" w:history="1">
            <w:r w:rsidR="004E4A54" w:rsidRPr="000A70AE">
              <w:rPr>
                <w:rStyle w:val="Hypertextovodkaz"/>
                <w:noProof/>
              </w:rPr>
              <w:t>4.4.</w:t>
            </w:r>
            <w:r w:rsidR="004E4A54">
              <w:rPr>
                <w:rFonts w:asciiTheme="minorHAnsi" w:eastAsiaTheme="minorEastAsia" w:hAnsiTheme="minorHAnsi" w:cstheme="minorBidi"/>
                <w:noProof/>
                <w:sz w:val="22"/>
                <w:szCs w:val="22"/>
              </w:rPr>
              <w:tab/>
            </w:r>
            <w:r w:rsidR="004E4A54" w:rsidRPr="000A70AE">
              <w:rPr>
                <w:rStyle w:val="Hypertextovodkaz"/>
                <w:noProof/>
              </w:rPr>
              <w:t>Komponenty</w:t>
            </w:r>
            <w:r w:rsidR="004E4A54">
              <w:rPr>
                <w:noProof/>
                <w:webHidden/>
              </w:rPr>
              <w:tab/>
            </w:r>
            <w:r w:rsidR="00A93A63">
              <w:rPr>
                <w:noProof/>
                <w:webHidden/>
              </w:rPr>
              <w:fldChar w:fldCharType="begin"/>
            </w:r>
            <w:r w:rsidR="004E4A54">
              <w:rPr>
                <w:noProof/>
                <w:webHidden/>
              </w:rPr>
              <w:instrText xml:space="preserve"> PAGEREF _Toc511913353 \h </w:instrText>
            </w:r>
            <w:r w:rsidR="00A93A63">
              <w:rPr>
                <w:noProof/>
                <w:webHidden/>
              </w:rPr>
            </w:r>
            <w:r w:rsidR="00A93A63">
              <w:rPr>
                <w:noProof/>
                <w:webHidden/>
              </w:rPr>
              <w:fldChar w:fldCharType="separate"/>
            </w:r>
            <w:r w:rsidR="004E4A54">
              <w:rPr>
                <w:noProof/>
                <w:webHidden/>
              </w:rPr>
              <w:t>42</w:t>
            </w:r>
            <w:r w:rsidR="00A93A63">
              <w:rPr>
                <w:noProof/>
                <w:webHidden/>
              </w:rPr>
              <w:fldChar w:fldCharType="end"/>
            </w:r>
          </w:hyperlink>
        </w:p>
        <w:p w14:paraId="1EEACF6A"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54" w:history="1">
            <w:r w:rsidR="004E4A54" w:rsidRPr="000A70AE">
              <w:rPr>
                <w:rStyle w:val="Hypertextovodkaz"/>
                <w:noProof/>
              </w:rPr>
              <w:t>4.4.1.</w:t>
            </w:r>
            <w:r w:rsidR="004E4A54">
              <w:rPr>
                <w:rFonts w:asciiTheme="minorHAnsi" w:eastAsiaTheme="minorEastAsia" w:hAnsiTheme="minorHAnsi" w:cstheme="minorBidi"/>
                <w:noProof/>
                <w:sz w:val="22"/>
                <w:szCs w:val="22"/>
              </w:rPr>
              <w:tab/>
            </w:r>
            <w:r w:rsidR="004E4A54" w:rsidRPr="000A70AE">
              <w:rPr>
                <w:rStyle w:val="Hypertextovodkaz"/>
                <w:noProof/>
              </w:rPr>
              <w:t>Textové komponenty</w:t>
            </w:r>
            <w:r w:rsidR="004E4A54">
              <w:rPr>
                <w:noProof/>
                <w:webHidden/>
              </w:rPr>
              <w:tab/>
            </w:r>
            <w:r w:rsidR="00A93A63">
              <w:rPr>
                <w:noProof/>
                <w:webHidden/>
              </w:rPr>
              <w:fldChar w:fldCharType="begin"/>
            </w:r>
            <w:r w:rsidR="004E4A54">
              <w:rPr>
                <w:noProof/>
                <w:webHidden/>
              </w:rPr>
              <w:instrText xml:space="preserve"> PAGEREF _Toc511913354 \h </w:instrText>
            </w:r>
            <w:r w:rsidR="00A93A63">
              <w:rPr>
                <w:noProof/>
                <w:webHidden/>
              </w:rPr>
            </w:r>
            <w:r w:rsidR="00A93A63">
              <w:rPr>
                <w:noProof/>
                <w:webHidden/>
              </w:rPr>
              <w:fldChar w:fldCharType="separate"/>
            </w:r>
            <w:r w:rsidR="004E4A54">
              <w:rPr>
                <w:noProof/>
                <w:webHidden/>
              </w:rPr>
              <w:t>42</w:t>
            </w:r>
            <w:r w:rsidR="00A93A63">
              <w:rPr>
                <w:noProof/>
                <w:webHidden/>
              </w:rPr>
              <w:fldChar w:fldCharType="end"/>
            </w:r>
          </w:hyperlink>
        </w:p>
        <w:p w14:paraId="3123E1DC"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55" w:history="1">
            <w:r w:rsidR="004E4A54" w:rsidRPr="000A70AE">
              <w:rPr>
                <w:rStyle w:val="Hypertextovodkaz"/>
                <w:noProof/>
              </w:rPr>
              <w:t>4.4.2.</w:t>
            </w:r>
            <w:r w:rsidR="004E4A54">
              <w:rPr>
                <w:rFonts w:asciiTheme="minorHAnsi" w:eastAsiaTheme="minorEastAsia" w:hAnsiTheme="minorHAnsi" w:cstheme="minorBidi"/>
                <w:noProof/>
                <w:sz w:val="22"/>
                <w:szCs w:val="22"/>
              </w:rPr>
              <w:tab/>
            </w:r>
            <w:r w:rsidR="004E4A54" w:rsidRPr="000A70AE">
              <w:rPr>
                <w:rStyle w:val="Hypertextovodkaz"/>
                <w:noProof/>
              </w:rPr>
              <w:t>Drobečková navigace</w:t>
            </w:r>
            <w:r w:rsidR="004E4A54">
              <w:rPr>
                <w:noProof/>
                <w:webHidden/>
              </w:rPr>
              <w:tab/>
            </w:r>
            <w:r w:rsidR="00A93A63">
              <w:rPr>
                <w:noProof/>
                <w:webHidden/>
              </w:rPr>
              <w:fldChar w:fldCharType="begin"/>
            </w:r>
            <w:r w:rsidR="004E4A54">
              <w:rPr>
                <w:noProof/>
                <w:webHidden/>
              </w:rPr>
              <w:instrText xml:space="preserve"> PAGEREF _Toc511913355 \h </w:instrText>
            </w:r>
            <w:r w:rsidR="00A93A63">
              <w:rPr>
                <w:noProof/>
                <w:webHidden/>
              </w:rPr>
            </w:r>
            <w:r w:rsidR="00A93A63">
              <w:rPr>
                <w:noProof/>
                <w:webHidden/>
              </w:rPr>
              <w:fldChar w:fldCharType="separate"/>
            </w:r>
            <w:r w:rsidR="004E4A54">
              <w:rPr>
                <w:noProof/>
                <w:webHidden/>
              </w:rPr>
              <w:t>43</w:t>
            </w:r>
            <w:r w:rsidR="00A93A63">
              <w:rPr>
                <w:noProof/>
                <w:webHidden/>
              </w:rPr>
              <w:fldChar w:fldCharType="end"/>
            </w:r>
          </w:hyperlink>
        </w:p>
        <w:p w14:paraId="489C9248"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56" w:history="1">
            <w:r w:rsidR="004E4A54" w:rsidRPr="000A70AE">
              <w:rPr>
                <w:rStyle w:val="Hypertextovodkaz"/>
                <w:noProof/>
              </w:rPr>
              <w:t>4.4.3.</w:t>
            </w:r>
            <w:r w:rsidR="004E4A54">
              <w:rPr>
                <w:rFonts w:asciiTheme="minorHAnsi" w:eastAsiaTheme="minorEastAsia" w:hAnsiTheme="minorHAnsi" w:cstheme="minorBidi"/>
                <w:noProof/>
                <w:sz w:val="22"/>
                <w:szCs w:val="22"/>
              </w:rPr>
              <w:tab/>
            </w:r>
            <w:r w:rsidR="004E4A54" w:rsidRPr="000A70AE">
              <w:rPr>
                <w:rStyle w:val="Hypertextovodkaz"/>
                <w:noProof/>
              </w:rPr>
              <w:t>Carousel</w:t>
            </w:r>
            <w:r w:rsidR="004E4A54">
              <w:rPr>
                <w:noProof/>
                <w:webHidden/>
              </w:rPr>
              <w:tab/>
            </w:r>
            <w:r w:rsidR="00A93A63">
              <w:rPr>
                <w:noProof/>
                <w:webHidden/>
              </w:rPr>
              <w:fldChar w:fldCharType="begin"/>
            </w:r>
            <w:r w:rsidR="004E4A54">
              <w:rPr>
                <w:noProof/>
                <w:webHidden/>
              </w:rPr>
              <w:instrText xml:space="preserve"> PAGEREF _Toc511913356 \h </w:instrText>
            </w:r>
            <w:r w:rsidR="00A93A63">
              <w:rPr>
                <w:noProof/>
                <w:webHidden/>
              </w:rPr>
            </w:r>
            <w:r w:rsidR="00A93A63">
              <w:rPr>
                <w:noProof/>
                <w:webHidden/>
              </w:rPr>
              <w:fldChar w:fldCharType="separate"/>
            </w:r>
            <w:r w:rsidR="004E4A54">
              <w:rPr>
                <w:noProof/>
                <w:webHidden/>
              </w:rPr>
              <w:t>43</w:t>
            </w:r>
            <w:r w:rsidR="00A93A63">
              <w:rPr>
                <w:noProof/>
                <w:webHidden/>
              </w:rPr>
              <w:fldChar w:fldCharType="end"/>
            </w:r>
          </w:hyperlink>
        </w:p>
        <w:p w14:paraId="39A4BA6F"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57" w:history="1">
            <w:r w:rsidR="004E4A54" w:rsidRPr="000A70AE">
              <w:rPr>
                <w:rStyle w:val="Hypertextovodkaz"/>
                <w:noProof/>
              </w:rPr>
              <w:t>4.4.4.</w:t>
            </w:r>
            <w:r w:rsidR="004E4A54">
              <w:rPr>
                <w:rFonts w:asciiTheme="minorHAnsi" w:eastAsiaTheme="minorEastAsia" w:hAnsiTheme="minorHAnsi" w:cstheme="minorBidi"/>
                <w:noProof/>
                <w:sz w:val="22"/>
                <w:szCs w:val="22"/>
              </w:rPr>
              <w:tab/>
            </w:r>
            <w:r w:rsidR="004E4A54" w:rsidRPr="000A70AE">
              <w:rPr>
                <w:rStyle w:val="Hypertextovodkaz"/>
                <w:noProof/>
              </w:rPr>
              <w:t>Patička</w:t>
            </w:r>
            <w:r w:rsidR="004E4A54">
              <w:rPr>
                <w:noProof/>
                <w:webHidden/>
              </w:rPr>
              <w:tab/>
            </w:r>
            <w:r w:rsidR="00A93A63">
              <w:rPr>
                <w:noProof/>
                <w:webHidden/>
              </w:rPr>
              <w:fldChar w:fldCharType="begin"/>
            </w:r>
            <w:r w:rsidR="004E4A54">
              <w:rPr>
                <w:noProof/>
                <w:webHidden/>
              </w:rPr>
              <w:instrText xml:space="preserve"> PAGEREF _Toc511913357 \h </w:instrText>
            </w:r>
            <w:r w:rsidR="00A93A63">
              <w:rPr>
                <w:noProof/>
                <w:webHidden/>
              </w:rPr>
            </w:r>
            <w:r w:rsidR="00A93A63">
              <w:rPr>
                <w:noProof/>
                <w:webHidden/>
              </w:rPr>
              <w:fldChar w:fldCharType="separate"/>
            </w:r>
            <w:r w:rsidR="004E4A54">
              <w:rPr>
                <w:noProof/>
                <w:webHidden/>
              </w:rPr>
              <w:t>44</w:t>
            </w:r>
            <w:r w:rsidR="00A93A63">
              <w:rPr>
                <w:noProof/>
                <w:webHidden/>
              </w:rPr>
              <w:fldChar w:fldCharType="end"/>
            </w:r>
          </w:hyperlink>
        </w:p>
        <w:p w14:paraId="7F910BD6"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58" w:history="1">
            <w:r w:rsidR="004E4A54" w:rsidRPr="000A70AE">
              <w:rPr>
                <w:rStyle w:val="Hypertextovodkaz"/>
                <w:noProof/>
              </w:rPr>
              <w:t>4.4.5.</w:t>
            </w:r>
            <w:r w:rsidR="004E4A54">
              <w:rPr>
                <w:rFonts w:asciiTheme="minorHAnsi" w:eastAsiaTheme="minorEastAsia" w:hAnsiTheme="minorHAnsi" w:cstheme="minorBidi"/>
                <w:noProof/>
                <w:sz w:val="22"/>
                <w:szCs w:val="22"/>
              </w:rPr>
              <w:tab/>
            </w:r>
            <w:r w:rsidR="004E4A54" w:rsidRPr="000A70AE">
              <w:rPr>
                <w:rStyle w:val="Hypertextovodkaz"/>
                <w:noProof/>
              </w:rPr>
              <w:t>Formulářové prvky</w:t>
            </w:r>
            <w:r w:rsidR="004E4A54">
              <w:rPr>
                <w:noProof/>
                <w:webHidden/>
              </w:rPr>
              <w:tab/>
            </w:r>
            <w:r w:rsidR="00A93A63">
              <w:rPr>
                <w:noProof/>
                <w:webHidden/>
              </w:rPr>
              <w:fldChar w:fldCharType="begin"/>
            </w:r>
            <w:r w:rsidR="004E4A54">
              <w:rPr>
                <w:noProof/>
                <w:webHidden/>
              </w:rPr>
              <w:instrText xml:space="preserve"> PAGEREF _Toc511913358 \h </w:instrText>
            </w:r>
            <w:r w:rsidR="00A93A63">
              <w:rPr>
                <w:noProof/>
                <w:webHidden/>
              </w:rPr>
            </w:r>
            <w:r w:rsidR="00A93A63">
              <w:rPr>
                <w:noProof/>
                <w:webHidden/>
              </w:rPr>
              <w:fldChar w:fldCharType="separate"/>
            </w:r>
            <w:r w:rsidR="004E4A54">
              <w:rPr>
                <w:noProof/>
                <w:webHidden/>
              </w:rPr>
              <w:t>45</w:t>
            </w:r>
            <w:r w:rsidR="00A93A63">
              <w:rPr>
                <w:noProof/>
                <w:webHidden/>
              </w:rPr>
              <w:fldChar w:fldCharType="end"/>
            </w:r>
          </w:hyperlink>
        </w:p>
        <w:p w14:paraId="7A8016EF"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59" w:history="1">
            <w:r w:rsidR="004E4A54" w:rsidRPr="000A70AE">
              <w:rPr>
                <w:rStyle w:val="Hypertextovodkaz"/>
                <w:noProof/>
              </w:rPr>
              <w:t>4.4.6.</w:t>
            </w:r>
            <w:r w:rsidR="004E4A54">
              <w:rPr>
                <w:rFonts w:asciiTheme="minorHAnsi" w:eastAsiaTheme="minorEastAsia" w:hAnsiTheme="minorHAnsi" w:cstheme="minorBidi"/>
                <w:noProof/>
                <w:sz w:val="22"/>
                <w:szCs w:val="22"/>
              </w:rPr>
              <w:tab/>
            </w:r>
            <w:r w:rsidR="004E4A54" w:rsidRPr="000A70AE">
              <w:rPr>
                <w:rStyle w:val="Hypertextovodkaz"/>
                <w:noProof/>
              </w:rPr>
              <w:t>Menu</w:t>
            </w:r>
            <w:r w:rsidR="004E4A54">
              <w:rPr>
                <w:noProof/>
                <w:webHidden/>
              </w:rPr>
              <w:tab/>
            </w:r>
            <w:r w:rsidR="00A93A63">
              <w:rPr>
                <w:noProof/>
                <w:webHidden/>
              </w:rPr>
              <w:fldChar w:fldCharType="begin"/>
            </w:r>
            <w:r w:rsidR="004E4A54">
              <w:rPr>
                <w:noProof/>
                <w:webHidden/>
              </w:rPr>
              <w:instrText xml:space="preserve"> PAGEREF _Toc511913359 \h </w:instrText>
            </w:r>
            <w:r w:rsidR="00A93A63">
              <w:rPr>
                <w:noProof/>
                <w:webHidden/>
              </w:rPr>
            </w:r>
            <w:r w:rsidR="00A93A63">
              <w:rPr>
                <w:noProof/>
                <w:webHidden/>
              </w:rPr>
              <w:fldChar w:fldCharType="separate"/>
            </w:r>
            <w:r w:rsidR="004E4A54">
              <w:rPr>
                <w:noProof/>
                <w:webHidden/>
              </w:rPr>
              <w:t>46</w:t>
            </w:r>
            <w:r w:rsidR="00A93A63">
              <w:rPr>
                <w:noProof/>
                <w:webHidden/>
              </w:rPr>
              <w:fldChar w:fldCharType="end"/>
            </w:r>
          </w:hyperlink>
        </w:p>
        <w:p w14:paraId="1EFCDB51"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60" w:history="1">
            <w:r w:rsidR="004E4A54" w:rsidRPr="000A70AE">
              <w:rPr>
                <w:rStyle w:val="Hypertextovodkaz"/>
                <w:noProof/>
              </w:rPr>
              <w:t>4.4.7.</w:t>
            </w:r>
            <w:r w:rsidR="004E4A54">
              <w:rPr>
                <w:rFonts w:asciiTheme="minorHAnsi" w:eastAsiaTheme="minorEastAsia" w:hAnsiTheme="minorHAnsi" w:cstheme="minorBidi"/>
                <w:noProof/>
                <w:sz w:val="22"/>
                <w:szCs w:val="22"/>
              </w:rPr>
              <w:tab/>
            </w:r>
            <w:r w:rsidR="004E4A54" w:rsidRPr="000A70AE">
              <w:rPr>
                <w:rStyle w:val="Hypertextovodkaz"/>
                <w:noProof/>
              </w:rPr>
              <w:t>Karta</w:t>
            </w:r>
            <w:r w:rsidR="004E4A54">
              <w:rPr>
                <w:noProof/>
                <w:webHidden/>
              </w:rPr>
              <w:tab/>
            </w:r>
            <w:r w:rsidR="00A93A63">
              <w:rPr>
                <w:noProof/>
                <w:webHidden/>
              </w:rPr>
              <w:fldChar w:fldCharType="begin"/>
            </w:r>
            <w:r w:rsidR="004E4A54">
              <w:rPr>
                <w:noProof/>
                <w:webHidden/>
              </w:rPr>
              <w:instrText xml:space="preserve"> PAGEREF _Toc511913360 \h </w:instrText>
            </w:r>
            <w:r w:rsidR="00A93A63">
              <w:rPr>
                <w:noProof/>
                <w:webHidden/>
              </w:rPr>
            </w:r>
            <w:r w:rsidR="00A93A63">
              <w:rPr>
                <w:noProof/>
                <w:webHidden/>
              </w:rPr>
              <w:fldChar w:fldCharType="separate"/>
            </w:r>
            <w:r w:rsidR="004E4A54">
              <w:rPr>
                <w:noProof/>
                <w:webHidden/>
              </w:rPr>
              <w:t>46</w:t>
            </w:r>
            <w:r w:rsidR="00A93A63">
              <w:rPr>
                <w:noProof/>
                <w:webHidden/>
              </w:rPr>
              <w:fldChar w:fldCharType="end"/>
            </w:r>
          </w:hyperlink>
        </w:p>
        <w:p w14:paraId="65767C14"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61" w:history="1">
            <w:r w:rsidR="004E4A54" w:rsidRPr="000A70AE">
              <w:rPr>
                <w:rStyle w:val="Hypertextovodkaz"/>
                <w:noProof/>
              </w:rPr>
              <w:t>4.4.8.</w:t>
            </w:r>
            <w:r w:rsidR="004E4A54">
              <w:rPr>
                <w:rFonts w:asciiTheme="minorHAnsi" w:eastAsiaTheme="minorEastAsia" w:hAnsiTheme="minorHAnsi" w:cstheme="minorBidi"/>
                <w:noProof/>
                <w:sz w:val="22"/>
                <w:szCs w:val="22"/>
              </w:rPr>
              <w:tab/>
            </w:r>
            <w:r w:rsidR="004E4A54" w:rsidRPr="000A70AE">
              <w:rPr>
                <w:rStyle w:val="Hypertextovodkaz"/>
                <w:noProof/>
              </w:rPr>
              <w:t>Media</w:t>
            </w:r>
            <w:r w:rsidR="004E4A54">
              <w:rPr>
                <w:noProof/>
                <w:webHidden/>
              </w:rPr>
              <w:tab/>
            </w:r>
            <w:r w:rsidR="00A93A63">
              <w:rPr>
                <w:noProof/>
                <w:webHidden/>
              </w:rPr>
              <w:fldChar w:fldCharType="begin"/>
            </w:r>
            <w:r w:rsidR="004E4A54">
              <w:rPr>
                <w:noProof/>
                <w:webHidden/>
              </w:rPr>
              <w:instrText xml:space="preserve"> PAGEREF _Toc511913361 \h </w:instrText>
            </w:r>
            <w:r w:rsidR="00A93A63">
              <w:rPr>
                <w:noProof/>
                <w:webHidden/>
              </w:rPr>
            </w:r>
            <w:r w:rsidR="00A93A63">
              <w:rPr>
                <w:noProof/>
                <w:webHidden/>
              </w:rPr>
              <w:fldChar w:fldCharType="separate"/>
            </w:r>
            <w:r w:rsidR="004E4A54">
              <w:rPr>
                <w:noProof/>
                <w:webHidden/>
              </w:rPr>
              <w:t>47</w:t>
            </w:r>
            <w:r w:rsidR="00A93A63">
              <w:rPr>
                <w:noProof/>
                <w:webHidden/>
              </w:rPr>
              <w:fldChar w:fldCharType="end"/>
            </w:r>
          </w:hyperlink>
        </w:p>
        <w:p w14:paraId="0D82FA50" w14:textId="77777777" w:rsidR="004E4A54" w:rsidRDefault="00F27900">
          <w:pPr>
            <w:pStyle w:val="Obsah3"/>
            <w:tabs>
              <w:tab w:val="left" w:pos="1320"/>
              <w:tab w:val="right" w:leader="dot" w:pos="8777"/>
            </w:tabs>
            <w:rPr>
              <w:rFonts w:asciiTheme="minorHAnsi" w:eastAsiaTheme="minorEastAsia" w:hAnsiTheme="minorHAnsi" w:cstheme="minorBidi"/>
              <w:noProof/>
              <w:sz w:val="22"/>
              <w:szCs w:val="22"/>
            </w:rPr>
          </w:pPr>
          <w:hyperlink w:anchor="_Toc511913362" w:history="1">
            <w:r w:rsidR="004E4A54" w:rsidRPr="000A70AE">
              <w:rPr>
                <w:rStyle w:val="Hypertextovodkaz"/>
                <w:noProof/>
              </w:rPr>
              <w:t>4.4.9.</w:t>
            </w:r>
            <w:r w:rsidR="004E4A54">
              <w:rPr>
                <w:rFonts w:asciiTheme="minorHAnsi" w:eastAsiaTheme="minorEastAsia" w:hAnsiTheme="minorHAnsi" w:cstheme="minorBidi"/>
                <w:noProof/>
                <w:sz w:val="22"/>
                <w:szCs w:val="22"/>
              </w:rPr>
              <w:tab/>
            </w:r>
            <w:r w:rsidR="004E4A54" w:rsidRPr="000A70AE">
              <w:rPr>
                <w:rStyle w:val="Hypertextovodkaz"/>
                <w:noProof/>
              </w:rPr>
              <w:t>Modální okno</w:t>
            </w:r>
            <w:r w:rsidR="004E4A54">
              <w:rPr>
                <w:noProof/>
                <w:webHidden/>
              </w:rPr>
              <w:tab/>
            </w:r>
            <w:r w:rsidR="00A93A63">
              <w:rPr>
                <w:noProof/>
                <w:webHidden/>
              </w:rPr>
              <w:fldChar w:fldCharType="begin"/>
            </w:r>
            <w:r w:rsidR="004E4A54">
              <w:rPr>
                <w:noProof/>
                <w:webHidden/>
              </w:rPr>
              <w:instrText xml:space="preserve"> PAGEREF _Toc511913362 \h </w:instrText>
            </w:r>
            <w:r w:rsidR="00A93A63">
              <w:rPr>
                <w:noProof/>
                <w:webHidden/>
              </w:rPr>
            </w:r>
            <w:r w:rsidR="00A93A63">
              <w:rPr>
                <w:noProof/>
                <w:webHidden/>
              </w:rPr>
              <w:fldChar w:fldCharType="separate"/>
            </w:r>
            <w:r w:rsidR="004E4A54">
              <w:rPr>
                <w:noProof/>
                <w:webHidden/>
              </w:rPr>
              <w:t>47</w:t>
            </w:r>
            <w:r w:rsidR="00A93A63">
              <w:rPr>
                <w:noProof/>
                <w:webHidden/>
              </w:rPr>
              <w:fldChar w:fldCharType="end"/>
            </w:r>
          </w:hyperlink>
        </w:p>
        <w:p w14:paraId="74C989E1" w14:textId="77777777" w:rsidR="004E4A54" w:rsidRDefault="00F27900">
          <w:pPr>
            <w:pStyle w:val="Obsah3"/>
            <w:tabs>
              <w:tab w:val="left" w:pos="1540"/>
              <w:tab w:val="right" w:leader="dot" w:pos="8777"/>
            </w:tabs>
            <w:rPr>
              <w:rFonts w:asciiTheme="minorHAnsi" w:eastAsiaTheme="minorEastAsia" w:hAnsiTheme="minorHAnsi" w:cstheme="minorBidi"/>
              <w:noProof/>
              <w:sz w:val="22"/>
              <w:szCs w:val="22"/>
            </w:rPr>
          </w:pPr>
          <w:hyperlink w:anchor="_Toc511913363" w:history="1">
            <w:r w:rsidR="004E4A54" w:rsidRPr="000A70AE">
              <w:rPr>
                <w:rStyle w:val="Hypertextovodkaz"/>
                <w:noProof/>
              </w:rPr>
              <w:t>4.4.10.</w:t>
            </w:r>
            <w:r w:rsidR="004E4A54">
              <w:rPr>
                <w:rFonts w:asciiTheme="minorHAnsi" w:eastAsiaTheme="minorEastAsia" w:hAnsiTheme="minorHAnsi" w:cstheme="minorBidi"/>
                <w:noProof/>
                <w:sz w:val="22"/>
                <w:szCs w:val="22"/>
              </w:rPr>
              <w:tab/>
            </w:r>
            <w:r w:rsidR="004E4A54" w:rsidRPr="000A70AE">
              <w:rPr>
                <w:rStyle w:val="Hypertextovodkaz"/>
                <w:noProof/>
              </w:rPr>
              <w:t>Stránkování</w:t>
            </w:r>
            <w:r w:rsidR="004E4A54">
              <w:rPr>
                <w:noProof/>
                <w:webHidden/>
              </w:rPr>
              <w:tab/>
            </w:r>
            <w:r w:rsidR="00A93A63">
              <w:rPr>
                <w:noProof/>
                <w:webHidden/>
              </w:rPr>
              <w:fldChar w:fldCharType="begin"/>
            </w:r>
            <w:r w:rsidR="004E4A54">
              <w:rPr>
                <w:noProof/>
                <w:webHidden/>
              </w:rPr>
              <w:instrText xml:space="preserve"> PAGEREF _Toc511913363 \h </w:instrText>
            </w:r>
            <w:r w:rsidR="00A93A63">
              <w:rPr>
                <w:noProof/>
                <w:webHidden/>
              </w:rPr>
            </w:r>
            <w:r w:rsidR="00A93A63">
              <w:rPr>
                <w:noProof/>
                <w:webHidden/>
              </w:rPr>
              <w:fldChar w:fldCharType="separate"/>
            </w:r>
            <w:r w:rsidR="004E4A54">
              <w:rPr>
                <w:noProof/>
                <w:webHidden/>
              </w:rPr>
              <w:t>48</w:t>
            </w:r>
            <w:r w:rsidR="00A93A63">
              <w:rPr>
                <w:noProof/>
                <w:webHidden/>
              </w:rPr>
              <w:fldChar w:fldCharType="end"/>
            </w:r>
          </w:hyperlink>
        </w:p>
        <w:p w14:paraId="72BB6D21" w14:textId="77777777" w:rsidR="004E4A54" w:rsidRDefault="00F27900">
          <w:pPr>
            <w:pStyle w:val="Obsah3"/>
            <w:tabs>
              <w:tab w:val="left" w:pos="1540"/>
              <w:tab w:val="right" w:leader="dot" w:pos="8777"/>
            </w:tabs>
            <w:rPr>
              <w:rFonts w:asciiTheme="minorHAnsi" w:eastAsiaTheme="minorEastAsia" w:hAnsiTheme="minorHAnsi" w:cstheme="minorBidi"/>
              <w:noProof/>
              <w:sz w:val="22"/>
              <w:szCs w:val="22"/>
            </w:rPr>
          </w:pPr>
          <w:hyperlink w:anchor="_Toc511913364" w:history="1">
            <w:r w:rsidR="004E4A54" w:rsidRPr="000A70AE">
              <w:rPr>
                <w:rStyle w:val="Hypertextovodkaz"/>
                <w:noProof/>
              </w:rPr>
              <w:t>4.4.11.</w:t>
            </w:r>
            <w:r w:rsidR="004E4A54">
              <w:rPr>
                <w:rFonts w:asciiTheme="minorHAnsi" w:eastAsiaTheme="minorEastAsia" w:hAnsiTheme="minorHAnsi" w:cstheme="minorBidi"/>
                <w:noProof/>
                <w:sz w:val="22"/>
                <w:szCs w:val="22"/>
              </w:rPr>
              <w:tab/>
            </w:r>
            <w:r w:rsidR="004E4A54" w:rsidRPr="000A70AE">
              <w:rPr>
                <w:rStyle w:val="Hypertextovodkaz"/>
                <w:noProof/>
              </w:rPr>
              <w:t>Progress bar</w:t>
            </w:r>
            <w:r w:rsidR="004E4A54">
              <w:rPr>
                <w:noProof/>
                <w:webHidden/>
              </w:rPr>
              <w:tab/>
            </w:r>
            <w:r w:rsidR="00A93A63">
              <w:rPr>
                <w:noProof/>
                <w:webHidden/>
              </w:rPr>
              <w:fldChar w:fldCharType="begin"/>
            </w:r>
            <w:r w:rsidR="004E4A54">
              <w:rPr>
                <w:noProof/>
                <w:webHidden/>
              </w:rPr>
              <w:instrText xml:space="preserve"> PAGEREF _Toc511913364 \h </w:instrText>
            </w:r>
            <w:r w:rsidR="00A93A63">
              <w:rPr>
                <w:noProof/>
                <w:webHidden/>
              </w:rPr>
            </w:r>
            <w:r w:rsidR="00A93A63">
              <w:rPr>
                <w:noProof/>
                <w:webHidden/>
              </w:rPr>
              <w:fldChar w:fldCharType="separate"/>
            </w:r>
            <w:r w:rsidR="004E4A54">
              <w:rPr>
                <w:noProof/>
                <w:webHidden/>
              </w:rPr>
              <w:t>48</w:t>
            </w:r>
            <w:r w:rsidR="00A93A63">
              <w:rPr>
                <w:noProof/>
                <w:webHidden/>
              </w:rPr>
              <w:fldChar w:fldCharType="end"/>
            </w:r>
          </w:hyperlink>
        </w:p>
        <w:p w14:paraId="1B567683" w14:textId="77777777" w:rsidR="004E4A54" w:rsidRDefault="00F27900">
          <w:pPr>
            <w:pStyle w:val="Obsah3"/>
            <w:tabs>
              <w:tab w:val="left" w:pos="1540"/>
              <w:tab w:val="right" w:leader="dot" w:pos="8777"/>
            </w:tabs>
            <w:rPr>
              <w:rFonts w:asciiTheme="minorHAnsi" w:eastAsiaTheme="minorEastAsia" w:hAnsiTheme="minorHAnsi" w:cstheme="minorBidi"/>
              <w:noProof/>
              <w:sz w:val="22"/>
              <w:szCs w:val="22"/>
            </w:rPr>
          </w:pPr>
          <w:hyperlink w:anchor="_Toc511913365" w:history="1">
            <w:r w:rsidR="004E4A54" w:rsidRPr="000A70AE">
              <w:rPr>
                <w:rStyle w:val="Hypertextovodkaz"/>
                <w:noProof/>
              </w:rPr>
              <w:t>4.4.12.</w:t>
            </w:r>
            <w:r w:rsidR="004E4A54">
              <w:rPr>
                <w:rFonts w:asciiTheme="minorHAnsi" w:eastAsiaTheme="minorEastAsia" w:hAnsiTheme="minorHAnsi" w:cstheme="minorBidi"/>
                <w:noProof/>
                <w:sz w:val="22"/>
                <w:szCs w:val="22"/>
              </w:rPr>
              <w:tab/>
            </w:r>
            <w:r w:rsidR="004E4A54" w:rsidRPr="000A70AE">
              <w:rPr>
                <w:rStyle w:val="Hypertextovodkaz"/>
                <w:noProof/>
              </w:rPr>
              <w:t>Záložky</w:t>
            </w:r>
            <w:r w:rsidR="004E4A54">
              <w:rPr>
                <w:noProof/>
                <w:webHidden/>
              </w:rPr>
              <w:tab/>
            </w:r>
            <w:r w:rsidR="00A93A63">
              <w:rPr>
                <w:noProof/>
                <w:webHidden/>
              </w:rPr>
              <w:fldChar w:fldCharType="begin"/>
            </w:r>
            <w:r w:rsidR="004E4A54">
              <w:rPr>
                <w:noProof/>
                <w:webHidden/>
              </w:rPr>
              <w:instrText xml:space="preserve"> PAGEREF _Toc511913365 \h </w:instrText>
            </w:r>
            <w:r w:rsidR="00A93A63">
              <w:rPr>
                <w:noProof/>
                <w:webHidden/>
              </w:rPr>
            </w:r>
            <w:r w:rsidR="00A93A63">
              <w:rPr>
                <w:noProof/>
                <w:webHidden/>
              </w:rPr>
              <w:fldChar w:fldCharType="separate"/>
            </w:r>
            <w:r w:rsidR="004E4A54">
              <w:rPr>
                <w:noProof/>
                <w:webHidden/>
              </w:rPr>
              <w:t>49</w:t>
            </w:r>
            <w:r w:rsidR="00A93A63">
              <w:rPr>
                <w:noProof/>
                <w:webHidden/>
              </w:rPr>
              <w:fldChar w:fldCharType="end"/>
            </w:r>
          </w:hyperlink>
        </w:p>
        <w:p w14:paraId="5F0D4C3D" w14:textId="77777777" w:rsidR="004E4A54" w:rsidRDefault="00F27900">
          <w:pPr>
            <w:pStyle w:val="Obsah3"/>
            <w:tabs>
              <w:tab w:val="left" w:pos="1540"/>
              <w:tab w:val="right" w:leader="dot" w:pos="8777"/>
            </w:tabs>
            <w:rPr>
              <w:rFonts w:asciiTheme="minorHAnsi" w:eastAsiaTheme="minorEastAsia" w:hAnsiTheme="minorHAnsi" w:cstheme="minorBidi"/>
              <w:noProof/>
              <w:sz w:val="22"/>
              <w:szCs w:val="22"/>
            </w:rPr>
          </w:pPr>
          <w:hyperlink w:anchor="_Toc511913366" w:history="1">
            <w:r w:rsidR="004E4A54" w:rsidRPr="000A70AE">
              <w:rPr>
                <w:rStyle w:val="Hypertextovodkaz"/>
                <w:noProof/>
              </w:rPr>
              <w:t>4.4.13.</w:t>
            </w:r>
            <w:r w:rsidR="004E4A54">
              <w:rPr>
                <w:rFonts w:asciiTheme="minorHAnsi" w:eastAsiaTheme="minorEastAsia" w:hAnsiTheme="minorHAnsi" w:cstheme="minorBidi"/>
                <w:noProof/>
                <w:sz w:val="22"/>
                <w:szCs w:val="22"/>
              </w:rPr>
              <w:tab/>
            </w:r>
            <w:r w:rsidR="004E4A54" w:rsidRPr="000A70AE">
              <w:rPr>
                <w:rStyle w:val="Hypertextovodkaz"/>
                <w:noProof/>
              </w:rPr>
              <w:t>Vizuály</w:t>
            </w:r>
            <w:r w:rsidR="004E4A54">
              <w:rPr>
                <w:noProof/>
                <w:webHidden/>
              </w:rPr>
              <w:tab/>
            </w:r>
            <w:r w:rsidR="00A93A63">
              <w:rPr>
                <w:noProof/>
                <w:webHidden/>
              </w:rPr>
              <w:fldChar w:fldCharType="begin"/>
            </w:r>
            <w:r w:rsidR="004E4A54">
              <w:rPr>
                <w:noProof/>
                <w:webHidden/>
              </w:rPr>
              <w:instrText xml:space="preserve"> PAGEREF _Toc511913366 \h </w:instrText>
            </w:r>
            <w:r w:rsidR="00A93A63">
              <w:rPr>
                <w:noProof/>
                <w:webHidden/>
              </w:rPr>
            </w:r>
            <w:r w:rsidR="00A93A63">
              <w:rPr>
                <w:noProof/>
                <w:webHidden/>
              </w:rPr>
              <w:fldChar w:fldCharType="separate"/>
            </w:r>
            <w:r w:rsidR="004E4A54">
              <w:rPr>
                <w:noProof/>
                <w:webHidden/>
              </w:rPr>
              <w:t>49</w:t>
            </w:r>
            <w:r w:rsidR="00A93A63">
              <w:rPr>
                <w:noProof/>
                <w:webHidden/>
              </w:rPr>
              <w:fldChar w:fldCharType="end"/>
            </w:r>
          </w:hyperlink>
        </w:p>
        <w:p w14:paraId="1C32B966" w14:textId="77777777" w:rsidR="004E4A54" w:rsidRDefault="00F27900">
          <w:pPr>
            <w:pStyle w:val="Obsah1"/>
            <w:rPr>
              <w:rFonts w:asciiTheme="minorHAnsi" w:eastAsiaTheme="minorEastAsia" w:hAnsiTheme="minorHAnsi" w:cstheme="minorBidi"/>
              <w:noProof/>
              <w:sz w:val="22"/>
              <w:szCs w:val="22"/>
            </w:rPr>
          </w:pPr>
          <w:hyperlink w:anchor="_Toc511913367" w:history="1">
            <w:r w:rsidR="004E4A54" w:rsidRPr="000A70AE">
              <w:rPr>
                <w:rStyle w:val="Hypertextovodkaz"/>
                <w:noProof/>
              </w:rPr>
              <w:t>5.</w:t>
            </w:r>
            <w:r w:rsidR="004E4A54">
              <w:rPr>
                <w:rFonts w:asciiTheme="minorHAnsi" w:eastAsiaTheme="minorEastAsia" w:hAnsiTheme="minorHAnsi" w:cstheme="minorBidi"/>
                <w:noProof/>
                <w:sz w:val="22"/>
                <w:szCs w:val="22"/>
              </w:rPr>
              <w:tab/>
            </w:r>
            <w:r w:rsidR="004E4A54" w:rsidRPr="000A70AE">
              <w:rPr>
                <w:rStyle w:val="Hypertextovodkaz"/>
                <w:noProof/>
              </w:rPr>
              <w:t>Vytvoření příkladů k demonstraci možností vytvořené knihovny</w:t>
            </w:r>
            <w:r w:rsidR="004E4A54">
              <w:rPr>
                <w:noProof/>
                <w:webHidden/>
              </w:rPr>
              <w:tab/>
            </w:r>
            <w:r w:rsidR="00A93A63">
              <w:rPr>
                <w:noProof/>
                <w:webHidden/>
              </w:rPr>
              <w:fldChar w:fldCharType="begin"/>
            </w:r>
            <w:r w:rsidR="004E4A54">
              <w:rPr>
                <w:noProof/>
                <w:webHidden/>
              </w:rPr>
              <w:instrText xml:space="preserve"> PAGEREF _Toc511913367 \h </w:instrText>
            </w:r>
            <w:r w:rsidR="00A93A63">
              <w:rPr>
                <w:noProof/>
                <w:webHidden/>
              </w:rPr>
            </w:r>
            <w:r w:rsidR="00A93A63">
              <w:rPr>
                <w:noProof/>
                <w:webHidden/>
              </w:rPr>
              <w:fldChar w:fldCharType="separate"/>
            </w:r>
            <w:r w:rsidR="004E4A54">
              <w:rPr>
                <w:noProof/>
                <w:webHidden/>
              </w:rPr>
              <w:t>50</w:t>
            </w:r>
            <w:r w:rsidR="00A93A63">
              <w:rPr>
                <w:noProof/>
                <w:webHidden/>
              </w:rPr>
              <w:fldChar w:fldCharType="end"/>
            </w:r>
          </w:hyperlink>
        </w:p>
        <w:p w14:paraId="60FF2D7C" w14:textId="77777777" w:rsidR="004E4A54" w:rsidRDefault="00F27900">
          <w:pPr>
            <w:pStyle w:val="Obsah1"/>
            <w:rPr>
              <w:rFonts w:asciiTheme="minorHAnsi" w:eastAsiaTheme="minorEastAsia" w:hAnsiTheme="minorHAnsi" w:cstheme="minorBidi"/>
              <w:noProof/>
              <w:sz w:val="22"/>
              <w:szCs w:val="22"/>
            </w:rPr>
          </w:pPr>
          <w:hyperlink w:anchor="_Toc511913368" w:history="1">
            <w:r w:rsidR="004E4A54" w:rsidRPr="000A70AE">
              <w:rPr>
                <w:rStyle w:val="Hypertextovodkaz"/>
                <w:rFonts w:eastAsiaTheme="minorHAnsi"/>
                <w:noProof/>
              </w:rPr>
              <w:t>6.</w:t>
            </w:r>
            <w:r w:rsidR="004E4A54">
              <w:rPr>
                <w:rFonts w:asciiTheme="minorHAnsi" w:eastAsiaTheme="minorEastAsia" w:hAnsiTheme="minorHAnsi" w:cstheme="minorBidi"/>
                <w:noProof/>
                <w:sz w:val="22"/>
                <w:szCs w:val="22"/>
              </w:rPr>
              <w:tab/>
            </w:r>
            <w:r w:rsidR="004E4A54" w:rsidRPr="000A70AE">
              <w:rPr>
                <w:rStyle w:val="Hypertextovodkaz"/>
                <w:rFonts w:eastAsiaTheme="minorHAnsi"/>
                <w:noProof/>
              </w:rPr>
              <w:t>Vytvoření dokumentace a publikování knihovny</w:t>
            </w:r>
            <w:r w:rsidR="004E4A54">
              <w:rPr>
                <w:noProof/>
                <w:webHidden/>
              </w:rPr>
              <w:tab/>
            </w:r>
            <w:r w:rsidR="00A93A63">
              <w:rPr>
                <w:noProof/>
                <w:webHidden/>
              </w:rPr>
              <w:fldChar w:fldCharType="begin"/>
            </w:r>
            <w:r w:rsidR="004E4A54">
              <w:rPr>
                <w:noProof/>
                <w:webHidden/>
              </w:rPr>
              <w:instrText xml:space="preserve"> PAGEREF _Toc511913368 \h </w:instrText>
            </w:r>
            <w:r w:rsidR="00A93A63">
              <w:rPr>
                <w:noProof/>
                <w:webHidden/>
              </w:rPr>
            </w:r>
            <w:r w:rsidR="00A93A63">
              <w:rPr>
                <w:noProof/>
                <w:webHidden/>
              </w:rPr>
              <w:fldChar w:fldCharType="separate"/>
            </w:r>
            <w:r w:rsidR="004E4A54">
              <w:rPr>
                <w:noProof/>
                <w:webHidden/>
              </w:rPr>
              <w:t>55</w:t>
            </w:r>
            <w:r w:rsidR="00A93A63">
              <w:rPr>
                <w:noProof/>
                <w:webHidden/>
              </w:rPr>
              <w:fldChar w:fldCharType="end"/>
            </w:r>
          </w:hyperlink>
        </w:p>
        <w:p w14:paraId="3880C710"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69" w:history="1">
            <w:r w:rsidR="004E4A54" w:rsidRPr="000A70AE">
              <w:rPr>
                <w:rStyle w:val="Hypertextovodkaz"/>
                <w:noProof/>
              </w:rPr>
              <w:t>6.1.</w:t>
            </w:r>
            <w:r w:rsidR="004E4A54">
              <w:rPr>
                <w:rFonts w:asciiTheme="minorHAnsi" w:eastAsiaTheme="minorEastAsia" w:hAnsiTheme="minorHAnsi" w:cstheme="minorBidi"/>
                <w:noProof/>
                <w:sz w:val="22"/>
                <w:szCs w:val="22"/>
              </w:rPr>
              <w:tab/>
            </w:r>
            <w:r w:rsidR="004E4A54" w:rsidRPr="000A70AE">
              <w:rPr>
                <w:rStyle w:val="Hypertextovodkaz"/>
                <w:noProof/>
              </w:rPr>
              <w:t>Vytvoření dokumentace</w:t>
            </w:r>
            <w:r w:rsidR="004E4A54">
              <w:rPr>
                <w:noProof/>
                <w:webHidden/>
              </w:rPr>
              <w:tab/>
            </w:r>
            <w:r w:rsidR="00A93A63">
              <w:rPr>
                <w:noProof/>
                <w:webHidden/>
              </w:rPr>
              <w:fldChar w:fldCharType="begin"/>
            </w:r>
            <w:r w:rsidR="004E4A54">
              <w:rPr>
                <w:noProof/>
                <w:webHidden/>
              </w:rPr>
              <w:instrText xml:space="preserve"> PAGEREF _Toc511913369 \h </w:instrText>
            </w:r>
            <w:r w:rsidR="00A93A63">
              <w:rPr>
                <w:noProof/>
                <w:webHidden/>
              </w:rPr>
            </w:r>
            <w:r w:rsidR="00A93A63">
              <w:rPr>
                <w:noProof/>
                <w:webHidden/>
              </w:rPr>
              <w:fldChar w:fldCharType="separate"/>
            </w:r>
            <w:r w:rsidR="004E4A54">
              <w:rPr>
                <w:noProof/>
                <w:webHidden/>
              </w:rPr>
              <w:t>55</w:t>
            </w:r>
            <w:r w:rsidR="00A93A63">
              <w:rPr>
                <w:noProof/>
                <w:webHidden/>
              </w:rPr>
              <w:fldChar w:fldCharType="end"/>
            </w:r>
          </w:hyperlink>
        </w:p>
        <w:p w14:paraId="3F61828F" w14:textId="77777777" w:rsidR="004E4A54" w:rsidRDefault="00F27900">
          <w:pPr>
            <w:pStyle w:val="Obsah2"/>
            <w:tabs>
              <w:tab w:val="left" w:pos="1100"/>
            </w:tabs>
            <w:rPr>
              <w:rFonts w:asciiTheme="minorHAnsi" w:eastAsiaTheme="minorEastAsia" w:hAnsiTheme="minorHAnsi" w:cstheme="minorBidi"/>
              <w:noProof/>
              <w:sz w:val="22"/>
              <w:szCs w:val="22"/>
            </w:rPr>
          </w:pPr>
          <w:hyperlink w:anchor="_Toc511913370" w:history="1">
            <w:r w:rsidR="004E4A54" w:rsidRPr="000A70AE">
              <w:rPr>
                <w:rStyle w:val="Hypertextovodkaz"/>
                <w:noProof/>
              </w:rPr>
              <w:t>6.2.</w:t>
            </w:r>
            <w:r w:rsidR="004E4A54">
              <w:rPr>
                <w:rFonts w:asciiTheme="minorHAnsi" w:eastAsiaTheme="minorEastAsia" w:hAnsiTheme="minorHAnsi" w:cstheme="minorBidi"/>
                <w:noProof/>
                <w:sz w:val="22"/>
                <w:szCs w:val="22"/>
              </w:rPr>
              <w:tab/>
            </w:r>
            <w:r w:rsidR="004E4A54" w:rsidRPr="000A70AE">
              <w:rPr>
                <w:rStyle w:val="Hypertextovodkaz"/>
                <w:noProof/>
              </w:rPr>
              <w:t>Publikování knihovny</w:t>
            </w:r>
            <w:r w:rsidR="004E4A54">
              <w:rPr>
                <w:noProof/>
                <w:webHidden/>
              </w:rPr>
              <w:tab/>
            </w:r>
            <w:r w:rsidR="00A93A63">
              <w:rPr>
                <w:noProof/>
                <w:webHidden/>
              </w:rPr>
              <w:fldChar w:fldCharType="begin"/>
            </w:r>
            <w:r w:rsidR="004E4A54">
              <w:rPr>
                <w:noProof/>
                <w:webHidden/>
              </w:rPr>
              <w:instrText xml:space="preserve"> PAGEREF _Toc511913370 \h </w:instrText>
            </w:r>
            <w:r w:rsidR="00A93A63">
              <w:rPr>
                <w:noProof/>
                <w:webHidden/>
              </w:rPr>
            </w:r>
            <w:r w:rsidR="00A93A63">
              <w:rPr>
                <w:noProof/>
                <w:webHidden/>
              </w:rPr>
              <w:fldChar w:fldCharType="separate"/>
            </w:r>
            <w:r w:rsidR="004E4A54">
              <w:rPr>
                <w:noProof/>
                <w:webHidden/>
              </w:rPr>
              <w:t>56</w:t>
            </w:r>
            <w:r w:rsidR="00A93A63">
              <w:rPr>
                <w:noProof/>
                <w:webHidden/>
              </w:rPr>
              <w:fldChar w:fldCharType="end"/>
            </w:r>
          </w:hyperlink>
        </w:p>
        <w:p w14:paraId="1ADA884F" w14:textId="77777777" w:rsidR="004E4A54" w:rsidRDefault="00F27900">
          <w:pPr>
            <w:pStyle w:val="Obsah1"/>
            <w:rPr>
              <w:rFonts w:asciiTheme="minorHAnsi" w:eastAsiaTheme="minorEastAsia" w:hAnsiTheme="minorHAnsi" w:cstheme="minorBidi"/>
              <w:noProof/>
              <w:sz w:val="22"/>
              <w:szCs w:val="22"/>
            </w:rPr>
          </w:pPr>
          <w:hyperlink w:anchor="_Toc511913371" w:history="1">
            <w:r w:rsidR="004E4A54" w:rsidRPr="000A70AE">
              <w:rPr>
                <w:rStyle w:val="Hypertextovodkaz"/>
                <w:rFonts w:eastAsiaTheme="minorHAnsi"/>
                <w:noProof/>
              </w:rPr>
              <w:t>Závěr</w:t>
            </w:r>
            <w:r w:rsidR="004E4A54">
              <w:rPr>
                <w:noProof/>
                <w:webHidden/>
              </w:rPr>
              <w:tab/>
            </w:r>
            <w:r w:rsidR="00A93A63">
              <w:rPr>
                <w:noProof/>
                <w:webHidden/>
              </w:rPr>
              <w:fldChar w:fldCharType="begin"/>
            </w:r>
            <w:r w:rsidR="004E4A54">
              <w:rPr>
                <w:noProof/>
                <w:webHidden/>
              </w:rPr>
              <w:instrText xml:space="preserve"> PAGEREF _Toc511913371 \h </w:instrText>
            </w:r>
            <w:r w:rsidR="00A93A63">
              <w:rPr>
                <w:noProof/>
                <w:webHidden/>
              </w:rPr>
            </w:r>
            <w:r w:rsidR="00A93A63">
              <w:rPr>
                <w:noProof/>
                <w:webHidden/>
              </w:rPr>
              <w:fldChar w:fldCharType="separate"/>
            </w:r>
            <w:r w:rsidR="004E4A54">
              <w:rPr>
                <w:noProof/>
                <w:webHidden/>
              </w:rPr>
              <w:t>57</w:t>
            </w:r>
            <w:r w:rsidR="00A93A63">
              <w:rPr>
                <w:noProof/>
                <w:webHidden/>
              </w:rPr>
              <w:fldChar w:fldCharType="end"/>
            </w:r>
          </w:hyperlink>
        </w:p>
        <w:p w14:paraId="4CAC08CE" w14:textId="77777777" w:rsidR="004E4A54" w:rsidRDefault="00F27900">
          <w:pPr>
            <w:pStyle w:val="Obsah1"/>
            <w:rPr>
              <w:rFonts w:asciiTheme="minorHAnsi" w:eastAsiaTheme="minorEastAsia" w:hAnsiTheme="minorHAnsi" w:cstheme="minorBidi"/>
              <w:noProof/>
              <w:sz w:val="22"/>
              <w:szCs w:val="22"/>
            </w:rPr>
          </w:pPr>
          <w:hyperlink w:anchor="_Toc511913372" w:history="1">
            <w:r w:rsidR="004E4A54" w:rsidRPr="000A70AE">
              <w:rPr>
                <w:rStyle w:val="Hypertextovodkaz"/>
                <w:noProof/>
              </w:rPr>
              <w:t>Terminologický slovník</w:t>
            </w:r>
            <w:r w:rsidR="004E4A54">
              <w:rPr>
                <w:noProof/>
                <w:webHidden/>
              </w:rPr>
              <w:tab/>
            </w:r>
            <w:r w:rsidR="00A93A63">
              <w:rPr>
                <w:noProof/>
                <w:webHidden/>
              </w:rPr>
              <w:fldChar w:fldCharType="begin"/>
            </w:r>
            <w:r w:rsidR="004E4A54">
              <w:rPr>
                <w:noProof/>
                <w:webHidden/>
              </w:rPr>
              <w:instrText xml:space="preserve"> PAGEREF _Toc511913372 \h </w:instrText>
            </w:r>
            <w:r w:rsidR="00A93A63">
              <w:rPr>
                <w:noProof/>
                <w:webHidden/>
              </w:rPr>
            </w:r>
            <w:r w:rsidR="00A93A63">
              <w:rPr>
                <w:noProof/>
                <w:webHidden/>
              </w:rPr>
              <w:fldChar w:fldCharType="separate"/>
            </w:r>
            <w:r w:rsidR="004E4A54">
              <w:rPr>
                <w:noProof/>
                <w:webHidden/>
              </w:rPr>
              <w:t>59</w:t>
            </w:r>
            <w:r w:rsidR="00A93A63">
              <w:rPr>
                <w:noProof/>
                <w:webHidden/>
              </w:rPr>
              <w:fldChar w:fldCharType="end"/>
            </w:r>
          </w:hyperlink>
        </w:p>
        <w:p w14:paraId="7EDA92F6" w14:textId="77777777" w:rsidR="004E4A54" w:rsidRDefault="00F27900">
          <w:pPr>
            <w:pStyle w:val="Obsah1"/>
            <w:rPr>
              <w:rFonts w:asciiTheme="minorHAnsi" w:eastAsiaTheme="minorEastAsia" w:hAnsiTheme="minorHAnsi" w:cstheme="minorBidi"/>
              <w:noProof/>
              <w:sz w:val="22"/>
              <w:szCs w:val="22"/>
            </w:rPr>
          </w:pPr>
          <w:hyperlink w:anchor="_Toc511913373" w:history="1">
            <w:r w:rsidR="004E4A54" w:rsidRPr="000A70AE">
              <w:rPr>
                <w:rStyle w:val="Hypertextovodkaz"/>
                <w:noProof/>
              </w:rPr>
              <w:t>Použitá literatura</w:t>
            </w:r>
            <w:r w:rsidR="004E4A54">
              <w:rPr>
                <w:noProof/>
                <w:webHidden/>
              </w:rPr>
              <w:tab/>
            </w:r>
            <w:r w:rsidR="00A93A63">
              <w:rPr>
                <w:noProof/>
                <w:webHidden/>
              </w:rPr>
              <w:fldChar w:fldCharType="begin"/>
            </w:r>
            <w:r w:rsidR="004E4A54">
              <w:rPr>
                <w:noProof/>
                <w:webHidden/>
              </w:rPr>
              <w:instrText xml:space="preserve"> PAGEREF _Toc511913373 \h </w:instrText>
            </w:r>
            <w:r w:rsidR="00A93A63">
              <w:rPr>
                <w:noProof/>
                <w:webHidden/>
              </w:rPr>
            </w:r>
            <w:r w:rsidR="00A93A63">
              <w:rPr>
                <w:noProof/>
                <w:webHidden/>
              </w:rPr>
              <w:fldChar w:fldCharType="separate"/>
            </w:r>
            <w:r w:rsidR="004E4A54">
              <w:rPr>
                <w:noProof/>
                <w:webHidden/>
              </w:rPr>
              <w:t>64</w:t>
            </w:r>
            <w:r w:rsidR="00A93A63">
              <w:rPr>
                <w:noProof/>
                <w:webHidden/>
              </w:rPr>
              <w:fldChar w:fldCharType="end"/>
            </w:r>
          </w:hyperlink>
        </w:p>
        <w:p w14:paraId="2244D630" w14:textId="77777777" w:rsidR="004E4A54" w:rsidRDefault="00F27900">
          <w:pPr>
            <w:pStyle w:val="Obsah1"/>
            <w:rPr>
              <w:rFonts w:asciiTheme="minorHAnsi" w:eastAsiaTheme="minorEastAsia" w:hAnsiTheme="minorHAnsi" w:cstheme="minorBidi"/>
              <w:noProof/>
              <w:sz w:val="22"/>
              <w:szCs w:val="22"/>
            </w:rPr>
          </w:pPr>
          <w:hyperlink w:anchor="_Toc511913374" w:history="1">
            <w:r w:rsidR="004E4A54" w:rsidRPr="000A70AE">
              <w:rPr>
                <w:rStyle w:val="Hypertextovodkaz"/>
                <w:noProof/>
              </w:rPr>
              <w:t>Seznam obrázků</w:t>
            </w:r>
            <w:r w:rsidR="004E4A54">
              <w:rPr>
                <w:noProof/>
                <w:webHidden/>
              </w:rPr>
              <w:tab/>
            </w:r>
            <w:r w:rsidR="00A93A63">
              <w:rPr>
                <w:noProof/>
                <w:webHidden/>
              </w:rPr>
              <w:fldChar w:fldCharType="begin"/>
            </w:r>
            <w:r w:rsidR="004E4A54">
              <w:rPr>
                <w:noProof/>
                <w:webHidden/>
              </w:rPr>
              <w:instrText xml:space="preserve"> PAGEREF _Toc511913374 \h </w:instrText>
            </w:r>
            <w:r w:rsidR="00A93A63">
              <w:rPr>
                <w:noProof/>
                <w:webHidden/>
              </w:rPr>
            </w:r>
            <w:r w:rsidR="00A93A63">
              <w:rPr>
                <w:noProof/>
                <w:webHidden/>
              </w:rPr>
              <w:fldChar w:fldCharType="separate"/>
            </w:r>
            <w:r w:rsidR="004E4A54">
              <w:rPr>
                <w:noProof/>
                <w:webHidden/>
              </w:rPr>
              <w:t>66</w:t>
            </w:r>
            <w:r w:rsidR="00A93A63">
              <w:rPr>
                <w:noProof/>
                <w:webHidden/>
              </w:rPr>
              <w:fldChar w:fldCharType="end"/>
            </w:r>
          </w:hyperlink>
        </w:p>
        <w:p w14:paraId="45D9BBCA" w14:textId="77777777" w:rsidR="004E4A54" w:rsidRDefault="00F27900">
          <w:pPr>
            <w:pStyle w:val="Obsah1"/>
            <w:rPr>
              <w:rFonts w:asciiTheme="minorHAnsi" w:eastAsiaTheme="minorEastAsia" w:hAnsiTheme="minorHAnsi" w:cstheme="minorBidi"/>
              <w:noProof/>
              <w:sz w:val="22"/>
              <w:szCs w:val="22"/>
            </w:rPr>
          </w:pPr>
          <w:hyperlink w:anchor="_Toc511913375" w:history="1">
            <w:r w:rsidR="004E4A54" w:rsidRPr="000A70AE">
              <w:rPr>
                <w:rStyle w:val="Hypertextovodkaz"/>
                <w:noProof/>
              </w:rPr>
              <w:t>Seznam kódů</w:t>
            </w:r>
            <w:r w:rsidR="004E4A54">
              <w:rPr>
                <w:noProof/>
                <w:webHidden/>
              </w:rPr>
              <w:tab/>
            </w:r>
            <w:r w:rsidR="00A93A63">
              <w:rPr>
                <w:noProof/>
                <w:webHidden/>
              </w:rPr>
              <w:fldChar w:fldCharType="begin"/>
            </w:r>
            <w:r w:rsidR="004E4A54">
              <w:rPr>
                <w:noProof/>
                <w:webHidden/>
              </w:rPr>
              <w:instrText xml:space="preserve"> PAGEREF _Toc511913375 \h </w:instrText>
            </w:r>
            <w:r w:rsidR="00A93A63">
              <w:rPr>
                <w:noProof/>
                <w:webHidden/>
              </w:rPr>
            </w:r>
            <w:r w:rsidR="00A93A63">
              <w:rPr>
                <w:noProof/>
                <w:webHidden/>
              </w:rPr>
              <w:fldChar w:fldCharType="separate"/>
            </w:r>
            <w:r w:rsidR="004E4A54">
              <w:rPr>
                <w:noProof/>
                <w:webHidden/>
              </w:rPr>
              <w:t>68</w:t>
            </w:r>
            <w:r w:rsidR="00A93A63">
              <w:rPr>
                <w:noProof/>
                <w:webHidden/>
              </w:rPr>
              <w:fldChar w:fldCharType="end"/>
            </w:r>
          </w:hyperlink>
        </w:p>
        <w:p w14:paraId="4D0611BE" w14:textId="77777777" w:rsidR="004E4A54" w:rsidRDefault="00F27900">
          <w:pPr>
            <w:pStyle w:val="Obsah1"/>
            <w:rPr>
              <w:rFonts w:asciiTheme="minorHAnsi" w:eastAsiaTheme="minorEastAsia" w:hAnsiTheme="minorHAnsi" w:cstheme="minorBidi"/>
              <w:noProof/>
              <w:sz w:val="22"/>
              <w:szCs w:val="22"/>
            </w:rPr>
          </w:pPr>
          <w:hyperlink w:anchor="_Toc511913376" w:history="1">
            <w:r w:rsidR="004E4A54" w:rsidRPr="000A70AE">
              <w:rPr>
                <w:rStyle w:val="Hypertextovodkaz"/>
                <w:noProof/>
              </w:rPr>
              <w:t>Příloha A: Elektronické přílohy</w:t>
            </w:r>
            <w:r w:rsidR="004E4A54">
              <w:rPr>
                <w:noProof/>
                <w:webHidden/>
              </w:rPr>
              <w:tab/>
            </w:r>
            <w:r w:rsidR="00A93A63">
              <w:rPr>
                <w:noProof/>
                <w:webHidden/>
              </w:rPr>
              <w:fldChar w:fldCharType="begin"/>
            </w:r>
            <w:r w:rsidR="004E4A54">
              <w:rPr>
                <w:noProof/>
                <w:webHidden/>
              </w:rPr>
              <w:instrText xml:space="preserve"> PAGEREF _Toc511913376 \h </w:instrText>
            </w:r>
            <w:r w:rsidR="00A93A63">
              <w:rPr>
                <w:noProof/>
                <w:webHidden/>
              </w:rPr>
            </w:r>
            <w:r w:rsidR="00A93A63">
              <w:rPr>
                <w:noProof/>
                <w:webHidden/>
              </w:rPr>
              <w:fldChar w:fldCharType="separate"/>
            </w:r>
            <w:r w:rsidR="004E4A54">
              <w:rPr>
                <w:noProof/>
                <w:webHidden/>
              </w:rPr>
              <w:t>69</w:t>
            </w:r>
            <w:r w:rsidR="00A93A63">
              <w:rPr>
                <w:noProof/>
                <w:webHidden/>
              </w:rPr>
              <w:fldChar w:fldCharType="end"/>
            </w:r>
          </w:hyperlink>
        </w:p>
        <w:p w14:paraId="7CE38C4C" w14:textId="77777777"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27" w:name="_Toc510899346"/>
      <w:bookmarkStart w:id="28" w:name="_Toc511913329"/>
      <w:r w:rsidRPr="00AF1F67">
        <w:rPr>
          <w:rFonts w:eastAsiaTheme="minorHAnsi"/>
        </w:rPr>
        <w:lastRenderedPageBreak/>
        <w:t>Úvod</w:t>
      </w:r>
      <w:bookmarkEnd w:id="27"/>
      <w:bookmarkEnd w:id="28"/>
    </w:p>
    <w:p w14:paraId="65266493" w14:textId="77777777"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 xml:space="preserve">je tvorba grafického rozhraní. </w:t>
      </w:r>
      <w:commentRangeStart w:id="29"/>
      <w:r>
        <w:t>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w:t>
      </w:r>
      <w:commentRangeEnd w:id="29"/>
      <w:r w:rsidR="00A44800">
        <w:rPr>
          <w:rStyle w:val="Odkaznakoment"/>
          <w:rFonts w:eastAsia="Times New Roman" w:cs="Times New Roman"/>
          <w:lang w:eastAsia="cs-CZ"/>
        </w:rPr>
        <w:commentReference w:id="29"/>
      </w:r>
      <w:r>
        <w:t xml:space="preserve">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w:t>
      </w:r>
      <w:commentRangeStart w:id="30"/>
      <w:r w:rsidR="00D77A4C">
        <w:t>nevyvinout</w:t>
      </w:r>
      <w:commentRangeEnd w:id="30"/>
      <w:r w:rsidR="00A44800">
        <w:rPr>
          <w:rStyle w:val="Odkaznakoment"/>
          <w:rFonts w:eastAsia="Times New Roman" w:cs="Times New Roman"/>
          <w:lang w:eastAsia="cs-CZ"/>
        </w:rPr>
        <w:commentReference w:id="30"/>
      </w:r>
      <w:r w:rsidR="00D77A4C">
        <w:t xml:space="preserve"> nástroj vlastní, který bude plně vyhovovat jeho požadavkům. </w:t>
      </w:r>
    </w:p>
    <w:p w14:paraId="0CED4461" w14:textId="77777777"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4"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w:t>
      </w:r>
      <w:commentRangeStart w:id="31"/>
      <w:r w:rsidR="0000375C">
        <w:t>knihoven</w:t>
      </w:r>
      <w:commentRangeEnd w:id="31"/>
      <w:r w:rsidR="00A44800">
        <w:rPr>
          <w:rStyle w:val="Odkaznakoment"/>
          <w:rFonts w:eastAsia="Times New Roman" w:cs="Times New Roman"/>
          <w:lang w:eastAsia="cs-CZ"/>
        </w:rPr>
        <w:commentReference w:id="31"/>
      </w:r>
      <w:ins w:id="32" w:author="Jiří Škára" w:date="2018-04-19T16:30:00Z">
        <w:r w:rsidR="00A44800">
          <w:t>,</w:t>
        </w:r>
      </w:ins>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77777777"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4E4A54">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w:t>
      </w:r>
      <w:commentRangeStart w:id="33"/>
      <w:r>
        <w:t>DC5</w:t>
      </w:r>
      <w:commentRangeEnd w:id="33"/>
      <w:r w:rsidR="00DD1BCA">
        <w:rPr>
          <w:rStyle w:val="Odkaznakoment"/>
          <w:rFonts w:eastAsia="Times New Roman" w:cs="Times New Roman"/>
          <w:lang w:eastAsia="cs-CZ"/>
        </w:rPr>
        <w:commentReference w:id="33"/>
      </w:r>
      <w:r>
        <w:t>)</w:t>
      </w:r>
      <w:ins w:id="34" w:author="Jiří Škára" w:date="2018-04-19T16:32:00Z">
        <w:r w:rsidR="00DD1BCA">
          <w:t>,</w:t>
        </w:r>
      </w:ins>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35" w:name="_Toc510899347"/>
      <w:bookmarkStart w:id="36" w:name="_Toc511913330"/>
      <w:r w:rsidR="006A46DF">
        <w:rPr>
          <w:rFonts w:eastAsiaTheme="minorHAnsi"/>
        </w:rPr>
        <w:lastRenderedPageBreak/>
        <w:t>Použité technologie</w:t>
      </w:r>
      <w:bookmarkEnd w:id="35"/>
      <w:bookmarkEnd w:id="36"/>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37" w:name="_Toc510899348"/>
      <w:bookmarkStart w:id="38" w:name="_Toc511913331"/>
      <w:r>
        <w:t>CSS</w:t>
      </w:r>
      <w:bookmarkEnd w:id="37"/>
      <w:bookmarkEnd w:id="38"/>
    </w:p>
    <w:p w14:paraId="2553E967" w14:textId="77777777"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4E4A54">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77777777" w:rsidR="006A46DF" w:rsidRDefault="006A46DF" w:rsidP="006A46DF">
      <w:pPr>
        <w:pStyle w:val="Titulek"/>
      </w:pPr>
      <w:bookmarkStart w:id="39" w:name="_Toc511913416"/>
      <w:r>
        <w:t xml:space="preserve">Kód </w:t>
      </w:r>
      <w:r w:rsidR="00A93A63">
        <w:fldChar w:fldCharType="begin"/>
      </w:r>
      <w:r w:rsidR="00DA63B2">
        <w:instrText xml:space="preserve"> SEQ Kód \* ARABIC </w:instrText>
      </w:r>
      <w:r w:rsidR="00A93A63">
        <w:fldChar w:fldCharType="separate"/>
      </w:r>
      <w:r w:rsidR="004E4A54">
        <w:rPr>
          <w:noProof/>
        </w:rPr>
        <w:t>1</w:t>
      </w:r>
      <w:r w:rsidR="00A93A63">
        <w:rPr>
          <w:noProof/>
        </w:rPr>
        <w:fldChar w:fldCharType="end"/>
      </w:r>
      <w:r>
        <w:t xml:space="preserve"> - Ukázka zápisu třídy v jazyce CSS [</w:t>
      </w:r>
      <w:r w:rsidR="00E3219F">
        <w:t xml:space="preserve">zdroj </w:t>
      </w:r>
      <w:r>
        <w:t>autor]</w:t>
      </w:r>
      <w:bookmarkEnd w:id="39"/>
    </w:p>
    <w:p w14:paraId="06062E33" w14:textId="77777777"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4E4A54">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 xml:space="preserve">se stránka navrhuje tak, aby se přizpůsobila </w:t>
      </w:r>
      <w:commentRangeStart w:id="40"/>
      <w:r w:rsidR="00582369">
        <w:t>uživatelovu zařízení</w:t>
      </w:r>
      <w:commentRangeEnd w:id="40"/>
      <w:r w:rsidR="00DD1BCA">
        <w:rPr>
          <w:rStyle w:val="Odkaznakoment"/>
          <w:rFonts w:eastAsia="Times New Roman" w:cs="Times New Roman"/>
          <w:lang w:eastAsia="cs-CZ"/>
        </w:rPr>
        <w:commentReference w:id="40"/>
      </w:r>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w:instrText>
      </w:r>
      <w:r w:rsidR="00F27900">
        <w:instrText xml:space="preserve">REF _Ref505685353 \r \h  \* MERGEFORMAT </w:instrText>
      </w:r>
      <w:r w:rsidR="00F27900">
        <w:fldChar w:fldCharType="separate"/>
      </w:r>
      <w:r w:rsidR="004E4A54">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4E4A54">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4E4A54">
        <w:t>[5]</w:t>
      </w:r>
      <w:r w:rsidR="00F27900">
        <w:fldChar w:fldCharType="end"/>
      </w:r>
    </w:p>
    <w:p w14:paraId="362712A6" w14:textId="77777777" w:rsidR="006A46DF" w:rsidRDefault="006A46DF" w:rsidP="006A46DF">
      <w:pPr>
        <w:pStyle w:val="3rove"/>
        <w:numPr>
          <w:ilvl w:val="2"/>
          <w:numId w:val="31"/>
        </w:numPr>
        <w:ind w:left="851" w:hanging="851"/>
      </w:pPr>
      <w:bookmarkStart w:id="41" w:name="_Toc510899349"/>
      <w:bookmarkStart w:id="42" w:name="_Toc511913332"/>
      <w:r>
        <w:t>Media Queries</w:t>
      </w:r>
      <w:bookmarkEnd w:id="41"/>
      <w:bookmarkEnd w:id="42"/>
    </w:p>
    <w:p w14:paraId="14034605" w14:textId="77777777" w:rsidR="006A46DF" w:rsidRDefault="00F27900" w:rsidP="006A46DF">
      <w:pPr>
        <w:pStyle w:val="0Bezny"/>
      </w:pPr>
      <w:r>
        <w:rPr>
          <w:noProof/>
          <w:lang w:eastAsia="cs-CZ"/>
        </w:rPr>
        <w:pict w14:anchorId="256BE432">
          <v:shapetype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8240;visibility:visible;mso-position-horizontal:left;mso-position-horizontal-relative:margin;mso-height-relative:margin" wrapcoords="-36 0 -36 20925 21600 20925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45966884" w14:textId="77777777" w:rsidR="00904D71" w:rsidRPr="00B8120C" w:rsidRDefault="00904D71" w:rsidP="006A46DF">
                  <w:pPr>
                    <w:pStyle w:val="Titulek"/>
                    <w:rPr>
                      <w:rFonts w:eastAsiaTheme="minorHAnsi"/>
                      <w:noProof/>
                      <w:sz w:val="24"/>
                      <w:szCs w:val="24"/>
                      <w:lang w:eastAsia="en-US"/>
                    </w:rPr>
                  </w:pPr>
                  <w:bookmarkStart w:id="43" w:name="_Toc511913377"/>
                  <w:bookmarkStart w:id="44" w:name="_Toc511084506"/>
                  <w:r>
                    <w:t xml:space="preserve">Obrázek </w:t>
                  </w:r>
                  <w:r w:rsidR="00F27900">
                    <w:fldChar w:fldCharType="begin"/>
                  </w:r>
                  <w:r w:rsidR="00F27900">
                    <w:instrText xml:space="preserve"> SEQ Obrázek \* ARABIC </w:instrText>
                  </w:r>
                  <w:r w:rsidR="00F27900">
                    <w:fldChar w:fldCharType="separate"/>
                  </w:r>
                  <w:r>
                    <w:rPr>
                      <w:noProof/>
                    </w:rPr>
                    <w:t>1</w:t>
                  </w:r>
                  <w:r w:rsidR="00F27900">
                    <w:rPr>
                      <w:noProof/>
                    </w:rPr>
                    <w:fldChar w:fldCharType="end"/>
                  </w:r>
                  <w:r>
                    <w:t xml:space="preserve"> - Zjednodušená struktura Media Query zápisu. </w:t>
                  </w:r>
                  <w:r>
                    <w:fldChar w:fldCharType="begin"/>
                  </w:r>
                  <w:r>
                    <w:instrText xml:space="preserve"> REF _Ref505687154 \r \h </w:instrText>
                  </w:r>
                  <w:r>
                    <w:fldChar w:fldCharType="separate"/>
                  </w:r>
                  <w:r>
                    <w:t>[6]</w:t>
                  </w:r>
                  <w:bookmarkEnd w:id="43"/>
                  <w:r>
                    <w:fldChar w:fldCharType="end"/>
                  </w:r>
                  <w:bookmarkEnd w:id="44"/>
                </w:p>
              </w:txbxContent>
            </v:textbox>
            <w10:wrap type="tight" anchorx="margin"/>
          </v:shape>
        </w:pict>
      </w:r>
      <w:r w:rsidR="00EF65B8">
        <w:rPr>
          <w:noProof/>
          <w:lang w:eastAsia="cs-CZ"/>
        </w:rPr>
        <w:drawing>
          <wp:anchor distT="0" distB="0" distL="114300" distR="114300" simplePos="0" relativeHeight="251657216"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rsidR="004E4A54">
        <w:t>[6]</w:t>
      </w:r>
      <w:r w:rsidR="00A93A63">
        <w:fldChar w:fldCharType="end"/>
      </w:r>
    </w:p>
    <w:p w14:paraId="5CA1EDE1" w14:textId="77777777" w:rsidR="006A46DF" w:rsidRDefault="006A46DF" w:rsidP="006A46DF">
      <w:pPr>
        <w:pStyle w:val="3rove"/>
        <w:numPr>
          <w:ilvl w:val="2"/>
          <w:numId w:val="31"/>
        </w:numPr>
        <w:ind w:left="851" w:hanging="851"/>
      </w:pPr>
      <w:bookmarkStart w:id="45" w:name="_Toc510899350"/>
      <w:bookmarkStart w:id="46" w:name="_Toc511913333"/>
      <w:r>
        <w:t>Flexbox</w:t>
      </w:r>
      <w:bookmarkEnd w:id="45"/>
      <w:bookmarkEnd w:id="46"/>
    </w:p>
    <w:p w14:paraId="4B2FB631" w14:textId="77777777" w:rsidR="006A46DF" w:rsidRDefault="006A46DF" w:rsidP="006A46DF">
      <w:pPr>
        <w:pStyle w:val="0Bezny"/>
      </w:pPr>
      <w:r>
        <w:t>Flexbox je modul CSS, jehož vlastnosti určují rodičovskému prvku (Flex container, flex kontejner)</w:t>
      </w:r>
      <w:del w:id="47" w:author="Jiří Škára" w:date="2018-04-19T16:41:00Z">
        <w:r w:rsidDel="00DD1BCA">
          <w:delText>,</w:delText>
        </w:r>
      </w:del>
      <w:r>
        <w:t xml:space="preserve">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commentRangeStart w:id="48"/>
      <w:r w:rsidR="00D53B0D">
        <w:t>2</w:t>
      </w:r>
      <w:commentRangeEnd w:id="48"/>
      <w:r w:rsidR="00DD1BCA">
        <w:rPr>
          <w:rStyle w:val="Odkaznakoment"/>
          <w:rFonts w:eastAsia="Times New Roman" w:cs="Times New Roman"/>
          <w:lang w:eastAsia="cs-CZ"/>
        </w:rPr>
        <w:commentReference w:id="48"/>
      </w:r>
      <w:ins w:id="49" w:author="Jiří Škára" w:date="2018-04-19T16:41:00Z">
        <w:r w:rsidR="00DD1BCA">
          <w:t>.</w:t>
        </w:r>
      </w:ins>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4E4A54">
        <w:t>[7]</w:t>
      </w:r>
      <w:r w:rsidR="00A93A63">
        <w:fldChar w:fldCharType="end"/>
      </w:r>
    </w:p>
    <w:p w14:paraId="006D4D65" w14:textId="77777777" w:rsidR="00D53B0D" w:rsidRDefault="00D53B0D" w:rsidP="00D53B0D">
      <w:pPr>
        <w:pStyle w:val="Titulek"/>
        <w:jc w:val="left"/>
      </w:pPr>
      <w:bookmarkStart w:id="50" w:name="_Toc511913378"/>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4E4A54">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4E4A54">
        <w:t>[7]</w:t>
      </w:r>
      <w:bookmarkEnd w:id="50"/>
      <w:r w:rsidR="00A93A63">
        <w:fldChar w:fldCharType="end"/>
      </w:r>
    </w:p>
    <w:p w14:paraId="7C3EDC20" w14:textId="77777777"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4E4A54">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w:t>
      </w:r>
      <w:commentRangeStart w:id="51"/>
      <w:r>
        <w:t>Defaultně</w:t>
      </w:r>
      <w:commentRangeEnd w:id="51"/>
      <w:r w:rsidR="00661DA0">
        <w:rPr>
          <w:rStyle w:val="Odkaznakoment"/>
          <w:rFonts w:eastAsia="Times New Roman" w:cs="Times New Roman"/>
          <w:lang w:eastAsia="cs-CZ"/>
        </w:rPr>
        <w:commentReference w:id="51"/>
      </w:r>
      <w:r>
        <w:t xml:space="preserve">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77777777"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4E4A54">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77777777" w:rsidR="006A46DF" w:rsidRDefault="006A46DF" w:rsidP="00B14770">
      <w:pPr>
        <w:pStyle w:val="0Bezny"/>
        <w:numPr>
          <w:ilvl w:val="0"/>
          <w:numId w:val="35"/>
        </w:numPr>
        <w:spacing w:after="160"/>
        <w:ind w:left="851" w:hanging="851"/>
      </w:pPr>
      <w:r w:rsidRPr="00EA74B9">
        <w:rPr>
          <w:rStyle w:val="kdyChar"/>
        </w:rPr>
        <w:t>Flex-basis</w:t>
      </w:r>
      <w:r>
        <w:t xml:space="preserve"> –</w:t>
      </w:r>
      <w:commentRangeStart w:id="52"/>
      <w:del w:id="53" w:author="Jiří Škára" w:date="2018-04-19T16:45:00Z">
        <w:r w:rsidDel="00661DA0">
          <w:delText xml:space="preserve"> </w:delText>
        </w:r>
      </w:del>
      <w:ins w:id="54" w:author="Jiří Škára" w:date="2018-04-19T16:45:00Z">
        <w:r w:rsidR="00661DA0">
          <w:t>v</w:t>
        </w:r>
      </w:ins>
      <w:del w:id="55" w:author="Jiří Škára" w:date="2018-04-19T16:45:00Z">
        <w:r w:rsidR="002B0730" w:rsidDel="00661DA0">
          <w:delText>V</w:delText>
        </w:r>
      </w:del>
      <w:r w:rsidR="002B0730">
        <w:t>ýchozí</w:t>
      </w:r>
      <w:commentRangeEnd w:id="52"/>
      <w:r w:rsidR="00661DA0">
        <w:rPr>
          <w:rStyle w:val="Odkaznakoment"/>
          <w:rFonts w:eastAsia="Times New Roman" w:cs="Times New Roman"/>
          <w:lang w:eastAsia="cs-CZ"/>
        </w:rPr>
        <w:commentReference w:id="52"/>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ins w:id="56" w:author="Jiří Škára" w:date="2018-04-19T16:46:00Z">
        <w:r w:rsidR="00661DA0">
          <w:t>p</w:t>
        </w:r>
      </w:ins>
      <w:commentRangeStart w:id="57"/>
      <w:del w:id="58" w:author="Jiří Škára" w:date="2018-04-19T16:46:00Z">
        <w:r w:rsidDel="00661DA0">
          <w:delText>P</w:delText>
        </w:r>
      </w:del>
      <w:r>
        <w:t>řetěžuje</w:t>
      </w:r>
      <w:commentRangeEnd w:id="57"/>
      <w:r w:rsidR="00661DA0">
        <w:rPr>
          <w:rStyle w:val="Odkaznakoment"/>
          <w:rFonts w:eastAsia="Times New Roman" w:cs="Times New Roman"/>
          <w:lang w:eastAsia="cs-CZ"/>
        </w:rPr>
        <w:commentReference w:id="57"/>
      </w:r>
      <w:r>
        <w:t xml:space="preserve"> vlastnost </w:t>
      </w:r>
      <w:r w:rsidRPr="00EA74B9">
        <w:rPr>
          <w:rStyle w:val="kdyChar"/>
        </w:rPr>
        <w:t>align-items</w:t>
      </w:r>
      <w:r>
        <w:t xml:space="preserve"> v kontejneru, ale pouze právě u jedné položky. </w:t>
      </w:r>
    </w:p>
    <w:p w14:paraId="13AC637D" w14:textId="77777777"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commentRangeStart w:id="59"/>
      <w:r w:rsidR="00716096">
        <w:t xml:space="preserve">je třetí hodnoty </w:t>
      </w:r>
      <w:commentRangeEnd w:id="59"/>
      <w:r w:rsidR="00661DA0">
        <w:rPr>
          <w:rStyle w:val="Odkaznakoment"/>
          <w:rFonts w:eastAsia="Times New Roman" w:cs="Times New Roman"/>
          <w:lang w:eastAsia="cs-CZ"/>
        </w:rPr>
        <w:commentReference w:id="59"/>
      </w:r>
      <w:r w:rsidR="00716096">
        <w:t xml:space="preserve">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4E4A54">
        <w:t>[8]</w:t>
      </w:r>
      <w:r w:rsidR="00A93A63">
        <w:fldChar w:fldCharType="end"/>
      </w:r>
    </w:p>
    <w:p w14:paraId="5771753F" w14:textId="77777777" w:rsidR="00A63326" w:rsidRPr="00A63326" w:rsidRDefault="00A63326" w:rsidP="00A63326">
      <w:pPr>
        <w:pStyle w:val="3rove"/>
        <w:numPr>
          <w:ilvl w:val="2"/>
          <w:numId w:val="31"/>
        </w:numPr>
        <w:ind w:left="851" w:hanging="851"/>
      </w:pPr>
      <w:bookmarkStart w:id="60" w:name="_Toc510899351"/>
      <w:bookmarkStart w:id="61" w:name="_Toc511913334"/>
      <w:r>
        <w:t>Grid systémy</w:t>
      </w:r>
      <w:bookmarkEnd w:id="60"/>
      <w:bookmarkEnd w:id="61"/>
    </w:p>
    <w:p w14:paraId="36ABCCA0" w14:textId="77777777"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w:t>
      </w:r>
      <w:commentRangeStart w:id="62"/>
      <w:r>
        <w:t>půlku</w:t>
      </w:r>
      <w:commentRangeEnd w:id="62"/>
      <w:r w:rsidR="009C4B07">
        <w:rPr>
          <w:rStyle w:val="Odkaznakoment"/>
          <w:rFonts w:eastAsia="Times New Roman" w:cs="Times New Roman"/>
          <w:lang w:eastAsia="cs-CZ"/>
        </w:rPr>
        <w:commentReference w:id="62"/>
      </w:r>
      <w:r>
        <w:t xml:space="preserve">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w:t>
      </w:r>
      <w:commentRangeStart w:id="63"/>
      <w:r w:rsidR="001717A6">
        <w:t>mění</w:t>
      </w:r>
      <w:commentRangeEnd w:id="63"/>
      <w:r w:rsidR="005C2BC6">
        <w:rPr>
          <w:rStyle w:val="Odkaznakoment"/>
          <w:rFonts w:eastAsia="Times New Roman" w:cs="Times New Roman"/>
          <w:lang w:eastAsia="cs-CZ"/>
        </w:rPr>
        <w:commentReference w:id="63"/>
      </w:r>
      <w:ins w:id="64" w:author="Jiří Škára" w:date="2018-04-19T16:53:00Z">
        <w:r w:rsidR="005C2BC6">
          <w:t>,</w:t>
        </w:r>
      </w:ins>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6287177" cy="825385"/>
                    </a:xfrm>
                    <a:prstGeom prst="rect">
                      <a:avLst/>
                    </a:prstGeom>
                  </pic:spPr>
                </pic:pic>
              </a:graphicData>
            </a:graphic>
          </wp:inline>
        </w:drawing>
      </w:r>
    </w:p>
    <w:p w14:paraId="6532CA99" w14:textId="77777777" w:rsidR="00A63326" w:rsidRPr="008A65AD" w:rsidRDefault="00A63326" w:rsidP="00A63326">
      <w:pPr>
        <w:pStyle w:val="Titulek"/>
      </w:pPr>
      <w:bookmarkStart w:id="65" w:name="_Toc511913379"/>
      <w:r>
        <w:t xml:space="preserve">Obrázek </w:t>
      </w:r>
      <w:r w:rsidR="00A93A63">
        <w:fldChar w:fldCharType="begin"/>
      </w:r>
      <w:r w:rsidR="00DA63B2">
        <w:instrText xml:space="preserve"> SEQ Obrázek \* ARABIC </w:instrText>
      </w:r>
      <w:r w:rsidR="00A93A63">
        <w:fldChar w:fldCharType="separate"/>
      </w:r>
      <w:r w:rsidR="004E4A54">
        <w:rPr>
          <w:noProof/>
        </w:rPr>
        <w:t>3</w:t>
      </w:r>
      <w:r w:rsidR="00A93A63">
        <w:rPr>
          <w:noProof/>
        </w:rPr>
        <w:fldChar w:fldCharType="end"/>
      </w:r>
      <w:r>
        <w:t xml:space="preserve"> - Zobrazení uvažovaných prvků na velkém rozlišení obrazovky [</w:t>
      </w:r>
      <w:r w:rsidR="00E3219F">
        <w:t xml:space="preserve">zdroj </w:t>
      </w:r>
      <w:r>
        <w:t>autor]</w:t>
      </w:r>
      <w:bookmarkEnd w:id="65"/>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45116" cy="754223"/>
                    </a:xfrm>
                    <a:prstGeom prst="rect">
                      <a:avLst/>
                    </a:prstGeom>
                  </pic:spPr>
                </pic:pic>
              </a:graphicData>
            </a:graphic>
          </wp:inline>
        </w:drawing>
      </w:r>
    </w:p>
    <w:p w14:paraId="755A6FD8" w14:textId="77777777" w:rsidR="00A63326" w:rsidRPr="008A65AD" w:rsidRDefault="00A63326" w:rsidP="00A63326">
      <w:pPr>
        <w:pStyle w:val="Titulek"/>
      </w:pPr>
      <w:bookmarkStart w:id="66" w:name="_Toc511913380"/>
      <w:r>
        <w:t xml:space="preserve">Obrázek </w:t>
      </w:r>
      <w:r w:rsidR="00A93A63">
        <w:fldChar w:fldCharType="begin"/>
      </w:r>
      <w:r w:rsidR="00DA63B2">
        <w:instrText xml:space="preserve"> SEQ Obrázek \* ARABIC </w:instrText>
      </w:r>
      <w:r w:rsidR="00A93A63">
        <w:fldChar w:fldCharType="separate"/>
      </w:r>
      <w:r w:rsidR="004E4A54">
        <w:rPr>
          <w:noProof/>
        </w:rPr>
        <w:t>4</w:t>
      </w:r>
      <w:r w:rsidR="00A93A63">
        <w:rPr>
          <w:noProof/>
        </w:rPr>
        <w:fldChar w:fldCharType="end"/>
      </w:r>
      <w:r>
        <w:t xml:space="preserve"> - Zobrazení uvažovaných prvků při menším rozlišení obrazovky [</w:t>
      </w:r>
      <w:r w:rsidR="00E3219F">
        <w:t xml:space="preserve">zdroj </w:t>
      </w:r>
      <w:r>
        <w:t>autor]</w:t>
      </w:r>
      <w:bookmarkEnd w:id="66"/>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857770" cy="1505459"/>
                    </a:xfrm>
                    <a:prstGeom prst="rect">
                      <a:avLst/>
                    </a:prstGeom>
                  </pic:spPr>
                </pic:pic>
              </a:graphicData>
            </a:graphic>
          </wp:inline>
        </w:drawing>
      </w:r>
    </w:p>
    <w:p w14:paraId="70085F8A" w14:textId="77777777" w:rsidR="00A63326" w:rsidRDefault="00A63326" w:rsidP="00A63326">
      <w:pPr>
        <w:pStyle w:val="Titulek"/>
      </w:pPr>
      <w:bookmarkStart w:id="67" w:name="_Toc511913381"/>
      <w:r>
        <w:t xml:space="preserve">Obrázek </w:t>
      </w:r>
      <w:r w:rsidR="00A93A63">
        <w:fldChar w:fldCharType="begin"/>
      </w:r>
      <w:r w:rsidR="00DA63B2">
        <w:instrText xml:space="preserve"> SEQ Obrázek \* ARABIC </w:instrText>
      </w:r>
      <w:r w:rsidR="00A93A63">
        <w:fldChar w:fldCharType="separate"/>
      </w:r>
      <w:r w:rsidR="004E4A54">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67"/>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68" w:name="_Toc511913335"/>
      <w:r>
        <w:t>CSS Preprocesory</w:t>
      </w:r>
      <w:bookmarkEnd w:id="68"/>
    </w:p>
    <w:p w14:paraId="0429A44E" w14:textId="77777777"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20" w:history="1">
        <w:r w:rsidR="00540285" w:rsidRPr="00591FB2">
          <w:rPr>
            <w:rStyle w:val="Hypertextovodkaz"/>
          </w:rPr>
          <w:t>https://sass-lang.com/</w:t>
        </w:r>
      </w:hyperlink>
      <w:r w:rsidR="00540285">
        <w:t>)</w:t>
      </w:r>
      <w:r>
        <w:t>,</w:t>
      </w:r>
      <w:r w:rsidR="00540285">
        <w:t xml:space="preserve"> </w:t>
      </w:r>
      <w:r>
        <w:t>mimo něj pak LESS (</w:t>
      </w:r>
      <w:hyperlink r:id="rId21" w:history="1">
        <w:r w:rsidRPr="008376AE">
          <w:rPr>
            <w:rStyle w:val="Hypertextovodkaz"/>
          </w:rPr>
          <w:t>http://lesscss.org/</w:t>
        </w:r>
      </w:hyperlink>
      <w:r>
        <w:t>) a Stylus (</w:t>
      </w:r>
      <w:hyperlink r:id="rId22"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77777777" w:rsidR="006A46DF" w:rsidRPr="00781399" w:rsidRDefault="006A46DF" w:rsidP="00A155BB">
      <w:pPr>
        <w:pStyle w:val="0Bezny"/>
      </w:pPr>
      <w:r>
        <w:t>Lze namítnout, že pro některé z těchto funkcí existuje i specifikace v CSS, a tak by nebylo nutné používat preprocesor, například proměnné (</w:t>
      </w:r>
      <w:hyperlink r:id="rId23"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4E4A54">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4E4A54">
        <w:t>[9]</w:t>
      </w:r>
      <w:r w:rsidR="00A93A63">
        <w:fldChar w:fldCharType="end"/>
      </w:r>
    </w:p>
    <w:p w14:paraId="0EEC2CBB" w14:textId="77777777" w:rsidR="006A46DF" w:rsidRDefault="00781399" w:rsidP="006A46DF">
      <w:pPr>
        <w:pStyle w:val="3rove"/>
        <w:numPr>
          <w:ilvl w:val="2"/>
          <w:numId w:val="31"/>
        </w:numPr>
        <w:ind w:left="851" w:hanging="851"/>
      </w:pPr>
      <w:bookmarkStart w:id="69" w:name="_Toc511913336"/>
      <w:r>
        <w:t>Preprocesor SASS</w:t>
      </w:r>
      <w:bookmarkEnd w:id="69"/>
    </w:p>
    <w:p w14:paraId="157CC73F" w14:textId="77777777"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w:t>
      </w:r>
      <w:commentRangeStart w:id="70"/>
      <w:r w:rsidR="002D11A5">
        <w:t>je</w:t>
      </w:r>
      <w:r w:rsidR="00F03121">
        <w:t> </w:t>
      </w:r>
      <w:r w:rsidR="002D11A5">
        <w:t xml:space="preserve">vyvíjeno </w:t>
      </w:r>
      <w:commentRangeEnd w:id="70"/>
      <w:r w:rsidR="005C2BC6">
        <w:rPr>
          <w:rStyle w:val="Odkaznakoment"/>
          <w:rFonts w:eastAsia="Times New Roman" w:cs="Times New Roman"/>
          <w:lang w:eastAsia="cs-CZ"/>
        </w:rPr>
        <w:commentReference w:id="70"/>
      </w:r>
      <w:r>
        <w:t xml:space="preserve">jako </w:t>
      </w:r>
      <w:r w:rsidRPr="008C1821">
        <w:rPr>
          <w:i/>
        </w:rPr>
        <w:t>open-source</w:t>
      </w:r>
      <w:r w:rsidR="00584623">
        <w:t xml:space="preserve"> pod licencí MIT (</w:t>
      </w:r>
      <w:hyperlink r:id="rId24"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ins w:id="71" w:author="Jiří Škára" w:date="2018-04-19T17:02:00Z">
        <w:r w:rsidR="005C2BC6">
          <w:t>, které</w:t>
        </w:r>
      </w:ins>
      <w:r>
        <w:t xml:space="preserve"> se samozřejmě neustále vyvíjí, největší změnou a novinkou, kterou </w:t>
      </w:r>
      <w:del w:id="72" w:author="Jiří Škára" w:date="2018-04-19T17:03:00Z">
        <w:r w:rsidDel="00974849">
          <w:delText xml:space="preserve">však </w:delText>
        </w:r>
      </w:del>
      <w:r>
        <w:t xml:space="preserve">lze </w:t>
      </w:r>
      <w:commentRangeStart w:id="73"/>
      <w:r>
        <w:t>zmínit</w:t>
      </w:r>
      <w:commentRangeEnd w:id="73"/>
      <w:r w:rsidR="00974849">
        <w:rPr>
          <w:rStyle w:val="Odkaznakoment"/>
          <w:rFonts w:eastAsia="Times New Roman" w:cs="Times New Roman"/>
          <w:lang w:eastAsia="cs-CZ"/>
        </w:rPr>
        <w:commentReference w:id="73"/>
      </w:r>
      <w:ins w:id="74" w:author="Jiří Škára" w:date="2018-04-19T17:03:00Z">
        <w:r w:rsidR="00974849">
          <w:t>,</w:t>
        </w:r>
      </w:ins>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4E4A54">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4E4A54">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77777777" w:rsidR="006A46DF" w:rsidRDefault="006A46DF" w:rsidP="006A46DF">
      <w:pPr>
        <w:pStyle w:val="Titulek"/>
      </w:pPr>
      <w:bookmarkStart w:id="75" w:name="_Toc511913417"/>
      <w:r>
        <w:t xml:space="preserve">Kód </w:t>
      </w:r>
      <w:r w:rsidR="00A93A63">
        <w:fldChar w:fldCharType="begin"/>
      </w:r>
      <w:r w:rsidR="00DA63B2">
        <w:instrText xml:space="preserve"> SEQ Kód \* ARABIC </w:instrText>
      </w:r>
      <w:r w:rsidR="00A93A63">
        <w:fldChar w:fldCharType="separate"/>
      </w:r>
      <w:r w:rsidR="004E4A54">
        <w:rPr>
          <w:noProof/>
        </w:rPr>
        <w:t>2</w:t>
      </w:r>
      <w:r w:rsidR="00A93A63">
        <w:rPr>
          <w:noProof/>
        </w:rPr>
        <w:fldChar w:fldCharType="end"/>
      </w:r>
      <w:r>
        <w:t xml:space="preserve"> - Ukázka syntaxe SASS preprocesoru SASS [</w:t>
      </w:r>
      <w:r w:rsidR="00E3219F">
        <w:t xml:space="preserve">zdroj </w:t>
      </w:r>
      <w:r>
        <w:t>autor]</w:t>
      </w:r>
      <w:bookmarkEnd w:id="75"/>
    </w:p>
    <w:p w14:paraId="748A0476" w14:textId="77777777"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4E4A54">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77777777" w:rsidR="006A46DF" w:rsidRDefault="006A46DF" w:rsidP="006A46DF">
      <w:pPr>
        <w:pStyle w:val="Titulek"/>
      </w:pPr>
      <w:bookmarkStart w:id="76" w:name="_Toc511913418"/>
      <w:r>
        <w:t xml:space="preserve">Kód </w:t>
      </w:r>
      <w:r w:rsidR="00A93A63">
        <w:fldChar w:fldCharType="begin"/>
      </w:r>
      <w:r w:rsidR="00DA63B2">
        <w:instrText xml:space="preserve"> SEQ Kód \* ARABIC </w:instrText>
      </w:r>
      <w:r w:rsidR="00A93A63">
        <w:fldChar w:fldCharType="separate"/>
      </w:r>
      <w:r w:rsidR="004E4A54">
        <w:rPr>
          <w:noProof/>
        </w:rPr>
        <w:t>3</w:t>
      </w:r>
      <w:r w:rsidR="00A93A63">
        <w:rPr>
          <w:noProof/>
        </w:rPr>
        <w:fldChar w:fldCharType="end"/>
      </w:r>
      <w:r>
        <w:t xml:space="preserve"> - Ukázka syntaxe SCSS preprocesoru SASS [</w:t>
      </w:r>
      <w:r w:rsidR="00E3219F">
        <w:t xml:space="preserve">zdroj </w:t>
      </w:r>
      <w:r>
        <w:t>autor]</w:t>
      </w:r>
      <w:bookmarkEnd w:id="76"/>
    </w:p>
    <w:p w14:paraId="545A12C5" w14:textId="77777777"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4E4A54">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77" w:name="_Toc510899354"/>
      <w:bookmarkStart w:id="78" w:name="_Toc511913337"/>
      <w:r>
        <w:lastRenderedPageBreak/>
        <w:t>JavaScript</w:t>
      </w:r>
      <w:bookmarkEnd w:id="77"/>
      <w:bookmarkEnd w:id="78"/>
    </w:p>
    <w:p w14:paraId="6BB6EB49" w14:textId="77777777"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4E4A54">
        <w:t xml:space="preserve">Obrázek </w:t>
      </w:r>
      <w:r w:rsidR="004E4A54">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4E4A54">
        <w:t xml:space="preserve">Obrázek </w:t>
      </w:r>
      <w:r w:rsidR="004E4A54">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4E4A54">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39790" cy="3483610"/>
                    </a:xfrm>
                    <a:prstGeom prst="rect">
                      <a:avLst/>
                    </a:prstGeom>
                  </pic:spPr>
                </pic:pic>
              </a:graphicData>
            </a:graphic>
          </wp:inline>
        </w:drawing>
      </w:r>
    </w:p>
    <w:p w14:paraId="73B7DC9A" w14:textId="77777777" w:rsidR="009D631A" w:rsidRDefault="009D631A" w:rsidP="009D631A">
      <w:pPr>
        <w:pStyle w:val="Titulek"/>
      </w:pPr>
      <w:bookmarkStart w:id="79" w:name="_Ref508141131"/>
      <w:bookmarkStart w:id="80" w:name="_Toc511913382"/>
      <w:bookmarkStart w:id="81" w:name="_Ref506889262"/>
      <w:r>
        <w:t xml:space="preserve">Obrázek </w:t>
      </w:r>
      <w:r w:rsidR="00A93A63">
        <w:fldChar w:fldCharType="begin"/>
      </w:r>
      <w:r w:rsidR="00DA63B2">
        <w:instrText xml:space="preserve"> SEQ Obrázek \* ARABIC </w:instrText>
      </w:r>
      <w:r w:rsidR="00A93A63">
        <w:fldChar w:fldCharType="separate"/>
      </w:r>
      <w:r w:rsidR="004E4A54">
        <w:rPr>
          <w:noProof/>
        </w:rPr>
        <w:t>6</w:t>
      </w:r>
      <w:r w:rsidR="00A93A63">
        <w:rPr>
          <w:noProof/>
        </w:rPr>
        <w:fldChar w:fldCharType="end"/>
      </w:r>
      <w:bookmarkEnd w:id="79"/>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4E4A54">
        <w:t>[11]</w:t>
      </w:r>
      <w:bookmarkEnd w:id="80"/>
      <w:r w:rsidR="00A93A63">
        <w:fldChar w:fldCharType="end"/>
      </w:r>
      <w:bookmarkEnd w:id="81"/>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39790" cy="2932430"/>
                    </a:xfrm>
                    <a:prstGeom prst="rect">
                      <a:avLst/>
                    </a:prstGeom>
                  </pic:spPr>
                </pic:pic>
              </a:graphicData>
            </a:graphic>
          </wp:inline>
        </w:drawing>
      </w:r>
    </w:p>
    <w:p w14:paraId="0FE79861" w14:textId="77777777" w:rsidR="009D631A" w:rsidRPr="00CA5D67" w:rsidRDefault="009D631A" w:rsidP="00CA5D67">
      <w:pPr>
        <w:pStyle w:val="Titulek"/>
      </w:pPr>
      <w:bookmarkStart w:id="82" w:name="_Ref506890741"/>
      <w:bookmarkStart w:id="83" w:name="_Toc511913383"/>
      <w:r>
        <w:t xml:space="preserve">Obrázek </w:t>
      </w:r>
      <w:r w:rsidR="00A93A63">
        <w:fldChar w:fldCharType="begin"/>
      </w:r>
      <w:r w:rsidR="00DA63B2">
        <w:instrText xml:space="preserve"> SEQ Obrázek \* ARABIC </w:instrText>
      </w:r>
      <w:r w:rsidR="00A93A63">
        <w:fldChar w:fldCharType="separate"/>
      </w:r>
      <w:r w:rsidR="004E4A54">
        <w:rPr>
          <w:noProof/>
        </w:rPr>
        <w:t>7</w:t>
      </w:r>
      <w:r w:rsidR="00A93A63">
        <w:rPr>
          <w:noProof/>
        </w:rPr>
        <w:fldChar w:fldCharType="end"/>
      </w:r>
      <w:bookmarkEnd w:id="82"/>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4E4A54">
        <w:t>[12]</w:t>
      </w:r>
      <w:bookmarkEnd w:id="83"/>
      <w:r w:rsidR="00A93A63">
        <w:fldChar w:fldCharType="end"/>
      </w:r>
    </w:p>
    <w:p w14:paraId="42CD7504" w14:textId="77777777" w:rsidR="006A46DF" w:rsidRDefault="006A46DF" w:rsidP="006A46DF">
      <w:pPr>
        <w:pStyle w:val="3rove"/>
        <w:numPr>
          <w:ilvl w:val="2"/>
          <w:numId w:val="31"/>
        </w:numPr>
        <w:ind w:left="851" w:hanging="851"/>
      </w:pPr>
      <w:bookmarkStart w:id="84" w:name="_Toc510899355"/>
      <w:bookmarkStart w:id="85" w:name="_Toc511913338"/>
      <w:r>
        <w:t>jQuery</w:t>
      </w:r>
      <w:bookmarkEnd w:id="84"/>
      <w:bookmarkEnd w:id="85"/>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77777777"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del w:id="86" w:author="Jiří Škára" w:date="2018-04-19T17:18:00Z">
        <w:r w:rsidR="00CA5D67" w:rsidDel="00285B9C">
          <w:delText>,</w:delText>
        </w:r>
      </w:del>
      <w:r w:rsidR="00CA5D67">
        <w:t xml:space="preserve"> </w:t>
      </w:r>
      <w:r>
        <w:t>jej uživatel má již načtené v prohlížeči a nemusí tak knihovnu po navštívení další stránky znovu stahovat.</w:t>
      </w:r>
      <w:del w:id="87" w:author="Jiří Škára" w:date="2018-04-19T17:19:00Z">
        <w:r w:rsidDel="00285B9C">
          <w:delText xml:space="preserve"> </w:delText>
        </w:r>
      </w:del>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77777777" w:rsidR="00665CC2" w:rsidRDefault="00665CC2" w:rsidP="00665CC2">
      <w:pPr>
        <w:pStyle w:val="0Bezny"/>
        <w:numPr>
          <w:ilvl w:val="0"/>
          <w:numId w:val="42"/>
        </w:numPr>
        <w:ind w:left="851" w:hanging="851"/>
      </w:pPr>
      <w:r>
        <w:lastRenderedPageBreak/>
        <w:t xml:space="preserve">Mnoho dalších knihoven jQuery využívá a je tak jednoduché najít knihovnu či plugin řešící </w:t>
      </w:r>
      <w:commentRangeStart w:id="88"/>
      <w:r>
        <w:t>vývojářům</w:t>
      </w:r>
      <w:commentRangeEnd w:id="88"/>
      <w:r w:rsidR="00285B9C">
        <w:rPr>
          <w:rStyle w:val="Odkaznakoment"/>
          <w:rFonts w:eastAsia="Times New Roman" w:cs="Times New Roman"/>
          <w:lang w:eastAsia="cs-CZ"/>
        </w:rPr>
        <w:commentReference w:id="88"/>
      </w:r>
      <w:r>
        <w:t xml:space="preserve"> 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77777777"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4E4A54">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4E4A54">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89" w:name="_Toc510899356"/>
      <w:bookmarkStart w:id="90" w:name="_Toc511913339"/>
      <w:r>
        <w:t>Nástroje pro zkompilování knihovny</w:t>
      </w:r>
      <w:bookmarkEnd w:id="89"/>
      <w:bookmarkEnd w:id="90"/>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77777777"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7"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w:t>
      </w:r>
      <w:commentRangeStart w:id="91"/>
      <w:r w:rsidR="00A96115">
        <w:t xml:space="preserve">Vlastnosti tak jsou pak definovány vícekrát </w:t>
      </w:r>
      <w:commentRangeEnd w:id="91"/>
      <w:r w:rsidR="00285B9C">
        <w:rPr>
          <w:rStyle w:val="Odkaznakoment"/>
          <w:rFonts w:eastAsia="Times New Roman" w:cs="Times New Roman"/>
          <w:lang w:eastAsia="cs-CZ"/>
        </w:rPr>
        <w:commentReference w:id="91"/>
      </w:r>
      <w:r w:rsidR="00A96115">
        <w:t xml:space="preserve">– např. u vlastnosti </w:t>
      </w:r>
      <w:r w:rsidR="00A96115" w:rsidRPr="00660CA4">
        <w:rPr>
          <w:rStyle w:val="kdyChar"/>
        </w:rPr>
        <w:t>filter</w:t>
      </w:r>
      <w:r w:rsidR="00A96115">
        <w:t xml:space="preserve"> jednak normálně a 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w:t>
      </w:r>
      <w:r>
        <w:lastRenderedPageBreak/>
        <w:t>balíčkovacího 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92" w:name="_Toc510899357"/>
      <w:bookmarkStart w:id="93" w:name="_Toc511913340"/>
      <w:r>
        <w:t>Yarn</w:t>
      </w:r>
      <w:bookmarkEnd w:id="92"/>
      <w:bookmarkEnd w:id="93"/>
    </w:p>
    <w:p w14:paraId="40F7B534" w14:textId="77777777" w:rsidR="006A46DF" w:rsidRDefault="006A46DF" w:rsidP="006A46DF">
      <w:pPr>
        <w:pStyle w:val="0Bezny"/>
      </w:pPr>
      <w:r>
        <w:t>Yarn je balíčkovací systém Node.js (</w:t>
      </w:r>
      <w:hyperlink r:id="rId28" w:history="1">
        <w:r w:rsidRPr="008376AE">
          <w:rPr>
            <w:rStyle w:val="Hypertextovodkaz"/>
          </w:rPr>
          <w:t>https://nodejs.org</w:t>
        </w:r>
      </w:hyperlink>
      <w:r>
        <w:t>), který čerpá balíčky a moduly ze stejného rozhraní, jako starší systém NPM (</w:t>
      </w:r>
      <w:hyperlink r:id="rId29" w:history="1">
        <w:r w:rsidRPr="008376AE">
          <w:rPr>
            <w:rStyle w:val="Hypertextovodkaz"/>
          </w:rPr>
          <w:t>https://www.npmjs.com</w:t>
        </w:r>
      </w:hyperlink>
      <w:r>
        <w:t>). Balíčky se instalují pomocí příkazů v příkazovém řádk</w:t>
      </w:r>
      <w:ins w:id="94" w:author="Jiří Škára" w:date="2018-04-19T17:25:00Z">
        <w:r w:rsidR="00285B9C">
          <w:t>u</w:t>
        </w:r>
      </w:ins>
      <w:del w:id="95" w:author="Jiří Škára" w:date="2018-04-19T17:25:00Z">
        <w:r w:rsidDel="00285B9C">
          <w:delText>ů</w:delText>
        </w:r>
      </w:del>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4E4A54">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4E4A54">
        <w:t>[16]</w:t>
      </w:r>
      <w:r w:rsidR="00A93A63">
        <w:fldChar w:fldCharType="end"/>
      </w:r>
    </w:p>
    <w:p w14:paraId="79EF6F3E" w14:textId="77777777" w:rsidR="006A46DF" w:rsidRDefault="006A46DF" w:rsidP="006A46DF">
      <w:pPr>
        <w:pStyle w:val="3rove"/>
        <w:numPr>
          <w:ilvl w:val="2"/>
          <w:numId w:val="31"/>
        </w:numPr>
        <w:ind w:left="851" w:hanging="851"/>
      </w:pPr>
      <w:bookmarkStart w:id="96" w:name="_Toc510899358"/>
      <w:bookmarkStart w:id="97" w:name="_Toc511913341"/>
      <w:r>
        <w:t>Gulp</w:t>
      </w:r>
      <w:bookmarkEnd w:id="96"/>
      <w:bookmarkEnd w:id="97"/>
    </w:p>
    <w:p w14:paraId="718B982E" w14:textId="77777777"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4E4A54">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98" w:name="_Toc510899359"/>
      <w:bookmarkStart w:id="99" w:name="_Toc511913342"/>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98"/>
      <w:bookmarkEnd w:id="99"/>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 xml:space="preserve">také o </w:t>
      </w:r>
      <w:commentRangeStart w:id="100"/>
      <w:r>
        <w:t>technologie</w:t>
      </w:r>
      <w:commentRangeEnd w:id="100"/>
      <w:r w:rsidR="00215097">
        <w:rPr>
          <w:rStyle w:val="Odkaznakoment"/>
          <w:rFonts w:eastAsia="Times New Roman" w:cs="Times New Roman"/>
          <w:lang w:eastAsia="cs-CZ"/>
        </w:rPr>
        <w:commentReference w:id="100"/>
      </w:r>
      <w:ins w:id="101" w:author="Jiří Škára" w:date="2018-04-19T17:29:00Z">
        <w:r w:rsidR="00215097">
          <w:t>,</w:t>
        </w:r>
      </w:ins>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77777777" w:rsidR="006E4D0E" w:rsidRDefault="006E4D0E" w:rsidP="00B14770">
      <w:pPr>
        <w:pStyle w:val="0Bezny"/>
        <w:numPr>
          <w:ilvl w:val="0"/>
          <w:numId w:val="36"/>
        </w:numPr>
        <w:spacing w:after="160"/>
        <w:ind w:left="851" w:hanging="851"/>
      </w:pPr>
      <w:r w:rsidRPr="000661A6">
        <w:rPr>
          <w:i/>
        </w:rPr>
        <w:t>Bootstrap</w:t>
      </w:r>
      <w:r>
        <w:t xml:space="preserve"> (</w:t>
      </w:r>
      <w:hyperlink r:id="rId30" w:history="1">
        <w:r w:rsidRPr="00D80AF2">
          <w:rPr>
            <w:rStyle w:val="Hypertextovodkaz"/>
          </w:rPr>
          <w:t>https://getbootstrap.com/</w:t>
        </w:r>
      </w:hyperlink>
      <w:r>
        <w:t>)</w:t>
      </w:r>
    </w:p>
    <w:p w14:paraId="78038A69" w14:textId="77777777" w:rsidR="006E4D0E" w:rsidRDefault="006E4D0E" w:rsidP="00B14770">
      <w:pPr>
        <w:pStyle w:val="0Bezny"/>
        <w:numPr>
          <w:ilvl w:val="0"/>
          <w:numId w:val="36"/>
        </w:numPr>
        <w:spacing w:after="160"/>
        <w:ind w:left="851" w:hanging="851"/>
      </w:pPr>
      <w:r w:rsidRPr="000661A6">
        <w:rPr>
          <w:i/>
        </w:rPr>
        <w:t>Foundation</w:t>
      </w:r>
      <w:r>
        <w:t xml:space="preserve"> (</w:t>
      </w:r>
      <w:hyperlink r:id="rId31" w:history="1">
        <w:r w:rsidRPr="00D80AF2">
          <w:rPr>
            <w:rStyle w:val="Hypertextovodkaz"/>
          </w:rPr>
          <w:t>https://foundation.zurb.com/</w:t>
        </w:r>
      </w:hyperlink>
      <w:r>
        <w:t>)</w:t>
      </w:r>
    </w:p>
    <w:p w14:paraId="3AE1E671" w14:textId="77777777" w:rsidR="006E4D0E" w:rsidRDefault="006E4D0E" w:rsidP="00B14770">
      <w:pPr>
        <w:pStyle w:val="0Bezny"/>
        <w:numPr>
          <w:ilvl w:val="0"/>
          <w:numId w:val="36"/>
        </w:numPr>
        <w:spacing w:after="160"/>
        <w:ind w:left="851" w:hanging="851"/>
      </w:pPr>
      <w:r w:rsidRPr="000661A6">
        <w:rPr>
          <w:i/>
        </w:rPr>
        <w:t>Pure CSS</w:t>
      </w:r>
      <w:r>
        <w:t xml:space="preserve"> (</w:t>
      </w:r>
      <w:hyperlink r:id="rId32" w:history="1">
        <w:r w:rsidRPr="00D80AF2">
          <w:rPr>
            <w:rStyle w:val="Hypertextovodkaz"/>
          </w:rPr>
          <w:t>https://purecss.io/</w:t>
        </w:r>
      </w:hyperlink>
      <w:r>
        <w:t>)</w:t>
      </w:r>
    </w:p>
    <w:p w14:paraId="0752401E" w14:textId="77777777" w:rsidR="006E4D0E" w:rsidRDefault="00F73E5C" w:rsidP="00B14770">
      <w:pPr>
        <w:pStyle w:val="0Bezny"/>
        <w:numPr>
          <w:ilvl w:val="0"/>
          <w:numId w:val="36"/>
        </w:numPr>
        <w:spacing w:after="160"/>
        <w:ind w:left="851" w:hanging="851"/>
      </w:pPr>
      <w:r w:rsidRPr="000661A6">
        <w:rPr>
          <w:i/>
        </w:rPr>
        <w:t>Bulma</w:t>
      </w:r>
      <w:r>
        <w:t xml:space="preserve"> (</w:t>
      </w:r>
      <w:hyperlink r:id="rId33" w:history="1">
        <w:r w:rsidRPr="00D80AF2">
          <w:rPr>
            <w:rStyle w:val="Hypertextovodkaz"/>
          </w:rPr>
          <w:t>https://bulma.io/</w:t>
        </w:r>
      </w:hyperlink>
      <w:r>
        <w:t xml:space="preserve">) </w:t>
      </w:r>
    </w:p>
    <w:p w14:paraId="797261D0" w14:textId="77777777" w:rsidR="00871DF7" w:rsidRDefault="0037410D" w:rsidP="00B53597">
      <w:pPr>
        <w:pStyle w:val="2rove"/>
        <w:numPr>
          <w:ilvl w:val="1"/>
          <w:numId w:val="31"/>
        </w:numPr>
        <w:ind w:left="851" w:hanging="851"/>
      </w:pPr>
      <w:bookmarkStart w:id="102" w:name="_Toc510899360"/>
      <w:bookmarkStart w:id="103" w:name="_Ref510982535"/>
      <w:bookmarkStart w:id="104" w:name="_Ref510982541"/>
      <w:bookmarkStart w:id="105" w:name="_Toc511913343"/>
      <w:r>
        <w:t>Bootstrap</w:t>
      </w:r>
      <w:bookmarkEnd w:id="102"/>
      <w:bookmarkEnd w:id="103"/>
      <w:bookmarkEnd w:id="104"/>
      <w:bookmarkEnd w:id="105"/>
    </w:p>
    <w:p w14:paraId="341F5B21" w14:textId="77777777"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4"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5" w:history="1">
        <w:r w:rsidR="00FB59F2" w:rsidRPr="003C6045">
          <w:rPr>
            <w:rStyle w:val="Hypertextovodkaz"/>
          </w:rPr>
          <w:t>https://popper.js.org/</w:t>
        </w:r>
      </w:hyperlink>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4E4A54">
        <w:t>[12]</w:t>
      </w:r>
      <w:r w:rsidR="00A93A63">
        <w:fldChar w:fldCharType="end"/>
      </w:r>
    </w:p>
    <w:p w14:paraId="31F7D07D" w14:textId="77777777"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w:t>
      </w:r>
      <w:del w:id="106" w:author="Jiří Škára" w:date="2018-04-19T17:31:00Z">
        <w:r w:rsidR="0089727F" w:rsidDel="00215097">
          <w:delText>,</w:delText>
        </w:r>
      </w:del>
      <w:r w:rsidR="0089727F">
        <w:t xml:space="preserve">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4E4A54">
        <w:t>[18]</w:t>
      </w:r>
      <w:r w:rsidR="00A93A63">
        <w:fldChar w:fldCharType="end"/>
      </w:r>
      <w:r w:rsidR="002B0730">
        <w:t>)</w:t>
      </w:r>
      <w:r w:rsidR="0089727F">
        <w:t xml:space="preserve">. </w:t>
      </w:r>
      <w:r w:rsidR="00C07B3D">
        <w:t xml:space="preserve">Tím je tak docíleno toho, že defaultně není potřeba </w:t>
      </w:r>
      <w:r w:rsidR="00C07B3D">
        <w:lastRenderedPageBreak/>
        <w:t>využívat žádný externí font 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4E4A54">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4E4A54">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77777777" w:rsidR="00061760" w:rsidRDefault="00061760" w:rsidP="00061760">
      <w:pPr>
        <w:pStyle w:val="Titulek"/>
        <w:spacing w:before="100" w:after="100"/>
        <w:jc w:val="left"/>
      </w:pPr>
      <w:bookmarkStart w:id="107" w:name="_Toc511913419"/>
      <w:r>
        <w:t xml:space="preserve">Kód </w:t>
      </w:r>
      <w:r w:rsidR="00A93A63">
        <w:fldChar w:fldCharType="begin"/>
      </w:r>
      <w:r w:rsidR="00DA63B2">
        <w:instrText xml:space="preserve"> SEQ Kód \* ARABIC </w:instrText>
      </w:r>
      <w:r w:rsidR="00A93A63">
        <w:fldChar w:fldCharType="separate"/>
      </w:r>
      <w:r w:rsidR="004E4A54">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4E4A54">
        <w:t>[18]</w:t>
      </w:r>
      <w:bookmarkEnd w:id="107"/>
      <w:r w:rsidR="00A93A63">
        <w:fldChar w:fldCharType="end"/>
      </w:r>
    </w:p>
    <w:p w14:paraId="35CAF181" w14:textId="77777777"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 xml:space="preserve">označuje fonty San Francisco, Neue Helvetica a Lucida Grande ve webovém prohlížeči Safari na operačních systémech Mac OS X a iOS. O jaký font se </w:t>
      </w:r>
      <w:commentRangeStart w:id="108"/>
      <w:r>
        <w:t>jedná</w:t>
      </w:r>
      <w:commentRangeEnd w:id="108"/>
      <w:r w:rsidR="00215097">
        <w:rPr>
          <w:rStyle w:val="Odkaznakoment"/>
          <w:rFonts w:eastAsia="Times New Roman" w:cs="Times New Roman"/>
          <w:lang w:eastAsia="cs-CZ"/>
        </w:rPr>
        <w:commentReference w:id="108"/>
      </w:r>
      <w:ins w:id="109" w:author="Jiří Škára" w:date="2018-04-19T17:34:00Z">
        <w:r w:rsidR="00215097">
          <w:t>,</w:t>
        </w:r>
      </w:ins>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 xml:space="preserve">systémy Android a Chrome OS, Oxygen pro linuxové distribuce s grafickým </w:t>
      </w:r>
      <w:commentRangeStart w:id="110"/>
      <w:r>
        <w:t>prostředí</w:t>
      </w:r>
      <w:ins w:id="111" w:author="Jiří Škára" w:date="2018-04-19T17:34:00Z">
        <w:r w:rsidR="00215097">
          <w:t>m</w:t>
        </w:r>
      </w:ins>
      <w:commentRangeEnd w:id="110"/>
      <w:ins w:id="112" w:author="Jiří Škára" w:date="2018-04-19T17:35:00Z">
        <w:r w:rsidR="00215097">
          <w:rPr>
            <w:rStyle w:val="Odkaznakoment"/>
            <w:rFonts w:eastAsia="Times New Roman" w:cs="Times New Roman"/>
            <w:lang w:eastAsia="cs-CZ"/>
          </w:rPr>
          <w:commentReference w:id="110"/>
        </w:r>
      </w:ins>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4E4A54">
        <w:t>[18]</w:t>
      </w:r>
      <w:r w:rsidR="00A93A63">
        <w:fldChar w:fldCharType="end"/>
      </w:r>
    </w:p>
    <w:p w14:paraId="459FBF4D" w14:textId="77777777"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4E4A54">
        <w:t>[12]</w:t>
      </w:r>
      <w:r w:rsidR="00A93A63">
        <w:fldChar w:fldCharType="end"/>
      </w:r>
    </w:p>
    <w:p w14:paraId="1C7AB3DB" w14:textId="77777777"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4E4A54">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77777777" w:rsidR="00520BCC" w:rsidRDefault="00520BCC" w:rsidP="00520BCC">
      <w:pPr>
        <w:pStyle w:val="Titulek"/>
      </w:pPr>
      <w:bookmarkStart w:id="113" w:name="_Toc511913420"/>
      <w:r>
        <w:t xml:space="preserve">Kód </w:t>
      </w:r>
      <w:r w:rsidR="00A93A63">
        <w:fldChar w:fldCharType="begin"/>
      </w:r>
      <w:r w:rsidR="00DA63B2">
        <w:instrText xml:space="preserve"> SEQ Kód \* ARABIC </w:instrText>
      </w:r>
      <w:r w:rsidR="00A93A63">
        <w:fldChar w:fldCharType="separate"/>
      </w:r>
      <w:r w:rsidR="004E4A54">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113"/>
    </w:p>
    <w:p w14:paraId="0D17BCF7" w14:textId="77777777"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4E4A54">
        <w:t>[12]</w:t>
      </w:r>
      <w:r w:rsidR="00A93A63">
        <w:fldChar w:fldCharType="end"/>
      </w:r>
    </w:p>
    <w:p w14:paraId="62B91004" w14:textId="77777777"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4E4A54">
        <w:t>[5]</w:t>
      </w:r>
      <w:r w:rsidR="00A93A63">
        <w:fldChar w:fldCharType="end"/>
      </w:r>
    </w:p>
    <w:p w14:paraId="70A863CF" w14:textId="77777777"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4E4A54">
        <w:t>[12]</w:t>
      </w:r>
      <w:r w:rsidR="00A93A63">
        <w:fldChar w:fldCharType="end"/>
      </w:r>
    </w:p>
    <w:p w14:paraId="0709EDCB" w14:textId="77777777"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4E4A54">
        <w:t>[12]</w:t>
      </w:r>
      <w:r w:rsidR="00A93A63">
        <w:fldChar w:fldCharType="end"/>
      </w:r>
    </w:p>
    <w:p w14:paraId="22F4464F" w14:textId="77777777"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4E4A54">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77777777" w:rsidR="002B681C" w:rsidRDefault="002B681C" w:rsidP="002B681C">
      <w:pPr>
        <w:pStyle w:val="Titulek"/>
        <w:jc w:val="left"/>
      </w:pPr>
      <w:bookmarkStart w:id="114" w:name="_Toc511913384"/>
      <w:r>
        <w:t xml:space="preserve">Obrázek </w:t>
      </w:r>
      <w:r w:rsidR="00A93A63">
        <w:fldChar w:fldCharType="begin"/>
      </w:r>
      <w:r w:rsidR="00DA63B2">
        <w:instrText xml:space="preserve"> SEQ Obrázek \* ARABIC </w:instrText>
      </w:r>
      <w:r w:rsidR="00A93A63">
        <w:fldChar w:fldCharType="separate"/>
      </w:r>
      <w:r w:rsidR="004E4A54">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4E4A54">
        <w:t>[12]</w:t>
      </w:r>
      <w:bookmarkEnd w:id="114"/>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77777777"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4E4A54">
        <w:t>[12]</w:t>
      </w:r>
      <w:r w:rsidR="00A93A63">
        <w:fldChar w:fldCharType="end"/>
      </w:r>
    </w:p>
    <w:p w14:paraId="6D95002F" w14:textId="77777777" w:rsidR="000F0C7A" w:rsidRDefault="0000375C" w:rsidP="0000375C">
      <w:pPr>
        <w:pStyle w:val="2rove"/>
        <w:numPr>
          <w:ilvl w:val="1"/>
          <w:numId w:val="31"/>
        </w:numPr>
        <w:ind w:left="851" w:hanging="851"/>
      </w:pPr>
      <w:bookmarkStart w:id="115" w:name="_Toc510899361"/>
      <w:bookmarkStart w:id="116" w:name="_Ref510982544"/>
      <w:bookmarkStart w:id="117" w:name="_Toc511913344"/>
      <w:r>
        <w:t>Foundation</w:t>
      </w:r>
      <w:bookmarkEnd w:id="115"/>
      <w:bookmarkEnd w:id="116"/>
      <w:bookmarkEnd w:id="117"/>
    </w:p>
    <w:p w14:paraId="0834F2DB" w14:textId="77777777" w:rsidR="00101E23" w:rsidRDefault="00101E23" w:rsidP="00101E23">
      <w:pPr>
        <w:pStyle w:val="0Bezny"/>
      </w:pPr>
      <w:r>
        <w:t>V roce 2008 vytvořila společnost ZURB</w:t>
      </w:r>
      <w:r w:rsidR="0094786D">
        <w:t xml:space="preserve"> (</w:t>
      </w:r>
      <w:hyperlink r:id="rId37"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4E4A54">
        <w:t>[19]</w:t>
      </w:r>
      <w:r w:rsidR="00A93A63">
        <w:fldChar w:fldCharType="end"/>
      </w:r>
    </w:p>
    <w:p w14:paraId="72555EB2" w14:textId="77777777"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8"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xml:space="preserve">. Vývojáři Foundation se </w:t>
      </w:r>
      <w:commentRangeStart w:id="118"/>
      <w:r w:rsidR="00CF0D22">
        <w:t>rozhodl</w:t>
      </w:r>
      <w:ins w:id="119" w:author="Jiří Škára" w:date="2018-04-19T17:46:00Z">
        <w:r w:rsidR="002D3552">
          <w:t>i</w:t>
        </w:r>
      </w:ins>
      <w:del w:id="120" w:author="Jiří Škára" w:date="2018-04-19T17:46:00Z">
        <w:r w:rsidR="00CF0D22" w:rsidDel="002D3552">
          <w:delText>y</w:delText>
        </w:r>
      </w:del>
      <w:commentRangeEnd w:id="118"/>
      <w:r w:rsidR="002D3552">
        <w:rPr>
          <w:rStyle w:val="Odkaznakoment"/>
          <w:rFonts w:eastAsia="Times New Roman" w:cs="Times New Roman"/>
          <w:lang w:eastAsia="cs-CZ"/>
        </w:rPr>
        <w:commentReference w:id="118"/>
      </w:r>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4E4A54">
        <w:t>[19]</w:t>
      </w:r>
      <w:r w:rsidR="00A93A63">
        <w:fldChar w:fldCharType="end"/>
      </w:r>
    </w:p>
    <w:p w14:paraId="501EDA22" w14:textId="77777777"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9"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4E4A54">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77777777" w:rsidR="0049023D" w:rsidRDefault="00585B29" w:rsidP="00585B29">
      <w:pPr>
        <w:pStyle w:val="Titulek"/>
      </w:pPr>
      <w:bookmarkStart w:id="121" w:name="_Ref508143345"/>
      <w:bookmarkStart w:id="122" w:name="_Toc511913421"/>
      <w:r>
        <w:t xml:space="preserve">Kód </w:t>
      </w:r>
      <w:r w:rsidR="00A93A63">
        <w:fldChar w:fldCharType="begin"/>
      </w:r>
      <w:r w:rsidR="00DA63B2">
        <w:instrText xml:space="preserve"> SEQ Kód \* ARABIC </w:instrText>
      </w:r>
      <w:r w:rsidR="00A93A63">
        <w:fldChar w:fldCharType="separate"/>
      </w:r>
      <w:r w:rsidR="004E4A54">
        <w:rPr>
          <w:noProof/>
        </w:rPr>
        <w:t>6</w:t>
      </w:r>
      <w:r w:rsidR="00A93A63">
        <w:rPr>
          <w:noProof/>
        </w:rPr>
        <w:fldChar w:fldCharType="end"/>
      </w:r>
      <w:bookmarkEnd w:id="121"/>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122"/>
    </w:p>
    <w:p w14:paraId="23B8AF77" w14:textId="77777777"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4E4A54">
        <w:t xml:space="preserve">Obrázek </w:t>
      </w:r>
      <w:r w:rsidR="004E4A54">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4E4A54">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579745" cy="960755"/>
                    </a:xfrm>
                    <a:prstGeom prst="rect">
                      <a:avLst/>
                    </a:prstGeom>
                  </pic:spPr>
                </pic:pic>
              </a:graphicData>
            </a:graphic>
          </wp:inline>
        </w:drawing>
      </w:r>
    </w:p>
    <w:p w14:paraId="78DC6449" w14:textId="77777777" w:rsidR="00EE1BEE" w:rsidRDefault="00E778AD" w:rsidP="00E778AD">
      <w:pPr>
        <w:pStyle w:val="Titulek"/>
      </w:pPr>
      <w:bookmarkStart w:id="123" w:name="_Ref510952335"/>
      <w:bookmarkStart w:id="124" w:name="_Toc511913385"/>
      <w:r>
        <w:t xml:space="preserve">Obrázek </w:t>
      </w:r>
      <w:r w:rsidR="00A93A63">
        <w:fldChar w:fldCharType="begin"/>
      </w:r>
      <w:r w:rsidR="00DA63B2">
        <w:instrText xml:space="preserve"> SEQ Obrázek \* ARABIC </w:instrText>
      </w:r>
      <w:r w:rsidR="00A93A63">
        <w:fldChar w:fldCharType="separate"/>
      </w:r>
      <w:r w:rsidR="004E4A54">
        <w:rPr>
          <w:noProof/>
        </w:rPr>
        <w:t>9</w:t>
      </w:r>
      <w:r w:rsidR="00A93A63">
        <w:rPr>
          <w:noProof/>
        </w:rPr>
        <w:fldChar w:fldCharType="end"/>
      </w:r>
      <w:bookmarkEnd w:id="123"/>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4E4A54">
        <w:t>[19]</w:t>
      </w:r>
      <w:r w:rsidR="00A93A63">
        <w:fldChar w:fldCharType="end"/>
      </w:r>
      <w:r w:rsidR="00A155BB">
        <w:t xml:space="preserve"> [zdroj autor]</w:t>
      </w:r>
      <w:bookmarkEnd w:id="124"/>
    </w:p>
    <w:p w14:paraId="3A004639" w14:textId="77777777"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4E4A54">
        <w:t xml:space="preserve">Kód </w:t>
      </w:r>
      <w:r w:rsidR="004E4A54">
        <w:rPr>
          <w:noProof/>
        </w:rPr>
        <w:t>6</w:t>
      </w:r>
      <w:r w:rsidR="00A93A63">
        <w:fldChar w:fldCharType="end"/>
      </w:r>
      <w:r w:rsidR="006061BD">
        <w:t xml:space="preserve">). </w:t>
      </w:r>
      <w:r w:rsidR="005F148C">
        <w:lastRenderedPageBreak/>
        <w:t>Taktéž</w:t>
      </w:r>
      <w:r w:rsidR="00D10713">
        <w:t xml:space="preserve"> by se dalo 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4E4A54">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77777777" w:rsidR="00EE59E6" w:rsidRDefault="00EE59E6" w:rsidP="00EE59E6">
      <w:pPr>
        <w:pStyle w:val="Titulek"/>
      </w:pPr>
      <w:bookmarkStart w:id="125" w:name="_Toc511913422"/>
      <w:r>
        <w:t xml:space="preserve">Kód </w:t>
      </w:r>
      <w:r w:rsidR="00A93A63">
        <w:fldChar w:fldCharType="begin"/>
      </w:r>
      <w:r w:rsidR="00DA63B2">
        <w:instrText xml:space="preserve"> SEQ Kód \* ARABIC </w:instrText>
      </w:r>
      <w:r w:rsidR="00A93A63">
        <w:fldChar w:fldCharType="separate"/>
      </w:r>
      <w:r w:rsidR="004E4A54">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125"/>
    </w:p>
    <w:p w14:paraId="4977A071" w14:textId="77777777"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4E4A54">
        <w:t xml:space="preserve">Obrázek </w:t>
      </w:r>
      <w:r w:rsidR="004E4A54">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4E4A54">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77777777" w:rsidR="00CF2A37" w:rsidRDefault="00CF2A37" w:rsidP="00CF2A37">
      <w:pPr>
        <w:pStyle w:val="Titulek"/>
      </w:pPr>
      <w:bookmarkStart w:id="126" w:name="_Ref508143530"/>
      <w:bookmarkStart w:id="127" w:name="_Toc511913386"/>
      <w:r>
        <w:t xml:space="preserve">Obrázek </w:t>
      </w:r>
      <w:r w:rsidR="00A93A63">
        <w:fldChar w:fldCharType="begin"/>
      </w:r>
      <w:r w:rsidR="00DA63B2">
        <w:instrText xml:space="preserve"> SEQ Obrázek \* ARABIC </w:instrText>
      </w:r>
      <w:r w:rsidR="00A93A63">
        <w:fldChar w:fldCharType="separate"/>
      </w:r>
      <w:r w:rsidR="004E4A54">
        <w:rPr>
          <w:noProof/>
        </w:rPr>
        <w:t>10</w:t>
      </w:r>
      <w:r w:rsidR="00A93A63">
        <w:rPr>
          <w:noProof/>
        </w:rPr>
        <w:fldChar w:fldCharType="end"/>
      </w:r>
      <w:bookmarkEnd w:id="126"/>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4E4A54">
        <w:t>[19]</w:t>
      </w:r>
      <w:bookmarkEnd w:id="127"/>
      <w:r w:rsidR="00A93A63">
        <w:fldChar w:fldCharType="end"/>
      </w:r>
    </w:p>
    <w:p w14:paraId="3C24DB57" w14:textId="77777777"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42"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4E4A54">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128" w:name="_Toc510899362"/>
      <w:bookmarkStart w:id="129" w:name="_Toc511913345"/>
      <w:r>
        <w:t>Pure CSS</w:t>
      </w:r>
      <w:bookmarkEnd w:id="128"/>
      <w:bookmarkEnd w:id="129"/>
    </w:p>
    <w:p w14:paraId="61A0B383" w14:textId="77777777"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4E4A54">
        <w:t>[20]</w:t>
      </w:r>
      <w:r w:rsidR="00A93A63">
        <w:fldChar w:fldCharType="end"/>
      </w:r>
    </w:p>
    <w:p w14:paraId="6D138EB7" w14:textId="77777777" w:rsidR="00394279" w:rsidRDefault="00394279" w:rsidP="00C66B0D">
      <w:pPr>
        <w:pStyle w:val="0Bezny"/>
      </w:pPr>
      <w:r>
        <w:t xml:space="preserve">Pro resetování stylů využívá knihovna, stejně jako </w:t>
      </w:r>
      <w:commentRangeStart w:id="130"/>
      <w:r>
        <w:t>Foundation</w:t>
      </w:r>
      <w:commentRangeEnd w:id="130"/>
      <w:r w:rsidR="00297CF1">
        <w:rPr>
          <w:rStyle w:val="Odkaznakoment"/>
          <w:rFonts w:eastAsia="Times New Roman" w:cs="Times New Roman"/>
          <w:lang w:eastAsia="cs-CZ"/>
        </w:rPr>
        <w:commentReference w:id="130"/>
      </w:r>
      <w:ins w:id="131" w:author="Jiří Škára" w:date="2018-04-19T17:59:00Z">
        <w:r w:rsidR="00297CF1">
          <w:t>,</w:t>
        </w:r>
      </w:ins>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4E4A54">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77777777" w:rsidR="00C91132" w:rsidRDefault="00C91132" w:rsidP="00C91132">
      <w:pPr>
        <w:pStyle w:val="Titulek"/>
      </w:pPr>
      <w:bookmarkStart w:id="132" w:name="_Toc511913423"/>
      <w:r>
        <w:t xml:space="preserve">Kód </w:t>
      </w:r>
      <w:r w:rsidR="00A93A63">
        <w:fldChar w:fldCharType="begin"/>
      </w:r>
      <w:r w:rsidR="00DA63B2">
        <w:instrText xml:space="preserve"> SEQ Kód \* ARABIC </w:instrText>
      </w:r>
      <w:r w:rsidR="00A93A63">
        <w:fldChar w:fldCharType="separate"/>
      </w:r>
      <w:r w:rsidR="004E4A54">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132"/>
    </w:p>
    <w:p w14:paraId="1AF85996" w14:textId="77777777"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4E4A54">
        <w:t>[20]</w:t>
      </w:r>
      <w:r w:rsidR="00A93A63">
        <w:fldChar w:fldCharType="end"/>
      </w:r>
    </w:p>
    <w:p w14:paraId="44919F24" w14:textId="77777777" w:rsidR="00BF1734" w:rsidRDefault="00BF1734" w:rsidP="00C91132">
      <w:pPr>
        <w:pStyle w:val="0Bezny"/>
      </w:pPr>
      <w:r>
        <w:t>Hotové komponenty lze nalézt v balí</w:t>
      </w:r>
      <w:ins w:id="133" w:author="Jiří Škára" w:date="2018-04-19T18:02:00Z">
        <w:r w:rsidR="00297CF1">
          <w:t>cích</w:t>
        </w:r>
      </w:ins>
      <w:del w:id="134" w:author="Jiří Škára" w:date="2018-04-19T18:02:00Z">
        <w:r w:rsidDel="00297CF1">
          <w:delText>kách</w:delText>
        </w:r>
      </w:del>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4E4A54">
        <w:t>[20]</w:t>
      </w:r>
      <w:r w:rsidR="00A93A63">
        <w:fldChar w:fldCharType="end"/>
      </w:r>
    </w:p>
    <w:p w14:paraId="21930524" w14:textId="77777777" w:rsidR="006B57D5" w:rsidRDefault="006B57D5" w:rsidP="006B57D5">
      <w:pPr>
        <w:pStyle w:val="2rove"/>
        <w:numPr>
          <w:ilvl w:val="1"/>
          <w:numId w:val="31"/>
        </w:numPr>
        <w:ind w:left="851" w:hanging="851"/>
      </w:pPr>
      <w:bookmarkStart w:id="135" w:name="_Toc510899363"/>
      <w:bookmarkStart w:id="136" w:name="_Toc511913346"/>
      <w:r>
        <w:t>Bulma</w:t>
      </w:r>
      <w:bookmarkEnd w:id="135"/>
      <w:bookmarkEnd w:id="136"/>
    </w:p>
    <w:p w14:paraId="2039007C" w14:textId="77777777"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3"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ins w:id="137" w:author="Jiří Škára" w:date="2018-04-19T18:03:00Z">
        <w:r w:rsidR="00297CF1">
          <w:t xml:space="preserve"> </w:t>
        </w:r>
      </w:ins>
      <w:commentRangeStart w:id="138"/>
      <w:r w:rsidR="003E0624">
        <w:t>000</w:t>
      </w:r>
      <w:commentRangeEnd w:id="138"/>
      <w:r w:rsidR="00297CF1">
        <w:rPr>
          <w:rStyle w:val="Odkaznakoment"/>
          <w:rFonts w:eastAsia="Times New Roman" w:cs="Times New Roman"/>
          <w:lang w:eastAsia="cs-CZ"/>
        </w:rPr>
        <w:commentReference w:id="138"/>
      </w:r>
      <w:r w:rsidR="003E0624">
        <w:t>.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4E4A54">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4E4A54">
        <w:t>[21]</w:t>
      </w:r>
      <w:r w:rsidR="00A93A63">
        <w:fldChar w:fldCharType="end"/>
      </w:r>
    </w:p>
    <w:p w14:paraId="45D456AF" w14:textId="77777777"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4E4A54">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77777777" w:rsidR="005E032E" w:rsidRDefault="001679EA" w:rsidP="001679EA">
      <w:pPr>
        <w:pStyle w:val="Titulek"/>
      </w:pPr>
      <w:bookmarkStart w:id="139" w:name="_Toc511913424"/>
      <w:r>
        <w:t xml:space="preserve">Kód </w:t>
      </w:r>
      <w:r w:rsidR="00A93A63">
        <w:fldChar w:fldCharType="begin"/>
      </w:r>
      <w:r w:rsidR="00DA63B2">
        <w:instrText xml:space="preserve"> SEQ Kód \* ARABIC </w:instrText>
      </w:r>
      <w:r w:rsidR="00A93A63">
        <w:fldChar w:fldCharType="separate"/>
      </w:r>
      <w:r w:rsidR="004E4A54">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139"/>
    </w:p>
    <w:p w14:paraId="257FD526" w14:textId="77777777" w:rsidR="00BD0685" w:rsidRDefault="001679EA" w:rsidP="001679EA">
      <w:pPr>
        <w:pStyle w:val="0Bezny"/>
      </w:pPr>
      <w:r>
        <w:lastRenderedPageBreak/>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Foundation. </w:t>
      </w:r>
      <w:commentRangeStart w:id="140"/>
      <w:r w:rsidR="00D32153">
        <w:t>Krom</w:t>
      </w:r>
      <w:ins w:id="141" w:author="Jiří Škára" w:date="2018-04-19T18:05:00Z">
        <w:r w:rsidR="00297CF1">
          <w:t>ě</w:t>
        </w:r>
        <w:commentRangeEnd w:id="140"/>
        <w:r w:rsidR="00297CF1">
          <w:rPr>
            <w:rStyle w:val="Odkaznakoment"/>
            <w:rFonts w:eastAsia="Times New Roman" w:cs="Times New Roman"/>
            <w:lang w:eastAsia="cs-CZ"/>
          </w:rPr>
          <w:commentReference w:id="140"/>
        </w:r>
      </w:ins>
      <w:r w:rsidR="00D32153">
        <w:t xml:space="preserve"> tříd ve tvaru </w:t>
      </w:r>
      <w:r w:rsidR="00D32153" w:rsidRPr="001C08FE">
        <w:rPr>
          <w:rStyle w:val="kdyChar"/>
        </w:rPr>
        <w:t>is-(číslo)-(breakpoint)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4E4A54">
        <w:t xml:space="preserve">Obrázek </w:t>
      </w:r>
      <w:r w:rsidR="004E4A54">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4E4A54">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79745" cy="305435"/>
                    </a:xfrm>
                    <a:prstGeom prst="rect">
                      <a:avLst/>
                    </a:prstGeom>
                  </pic:spPr>
                </pic:pic>
              </a:graphicData>
            </a:graphic>
          </wp:inline>
        </w:drawing>
      </w:r>
    </w:p>
    <w:p w14:paraId="6D5FD068" w14:textId="77777777" w:rsidR="008C53E6" w:rsidRDefault="008C53E6" w:rsidP="008C53E6">
      <w:pPr>
        <w:pStyle w:val="Titulek"/>
      </w:pPr>
      <w:bookmarkStart w:id="142" w:name="_Ref510980201"/>
      <w:bookmarkStart w:id="143" w:name="_Toc511913387"/>
      <w:r>
        <w:t xml:space="preserve">Obrázek </w:t>
      </w:r>
      <w:r w:rsidR="00A93A63">
        <w:fldChar w:fldCharType="begin"/>
      </w:r>
      <w:r w:rsidR="00DA63B2">
        <w:instrText xml:space="preserve"> SEQ Obrázek \* ARABIC </w:instrText>
      </w:r>
      <w:r w:rsidR="00A93A63">
        <w:fldChar w:fldCharType="separate"/>
      </w:r>
      <w:r w:rsidR="004E4A54">
        <w:rPr>
          <w:noProof/>
        </w:rPr>
        <w:t>11</w:t>
      </w:r>
      <w:r w:rsidR="00A93A63">
        <w:rPr>
          <w:noProof/>
        </w:rPr>
        <w:fldChar w:fldCharType="end"/>
      </w:r>
      <w:bookmarkEnd w:id="142"/>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4E4A54">
        <w:t>[21]</w:t>
      </w:r>
      <w:bookmarkEnd w:id="143"/>
      <w:r w:rsidR="00A93A63">
        <w:fldChar w:fldCharType="end"/>
      </w:r>
    </w:p>
    <w:p w14:paraId="0FCB0ADD" w14:textId="77777777"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4E4A54">
        <w:t xml:space="preserve">Obrázek </w:t>
      </w:r>
      <w:r w:rsidR="004E4A54">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612233" cy="2704720"/>
                    </a:xfrm>
                    <a:prstGeom prst="rect">
                      <a:avLst/>
                    </a:prstGeom>
                  </pic:spPr>
                </pic:pic>
              </a:graphicData>
            </a:graphic>
          </wp:inline>
        </w:drawing>
      </w:r>
    </w:p>
    <w:p w14:paraId="0AD58F30" w14:textId="77777777" w:rsidR="00C21391" w:rsidRDefault="00C10CD0" w:rsidP="00C10CD0">
      <w:pPr>
        <w:pStyle w:val="Titulek"/>
      </w:pPr>
      <w:bookmarkStart w:id="144" w:name="_Toc511913388"/>
      <w:r>
        <w:t xml:space="preserve">Obrázek </w:t>
      </w:r>
      <w:r w:rsidR="00A93A63">
        <w:fldChar w:fldCharType="begin"/>
      </w:r>
      <w:r w:rsidR="00DA63B2">
        <w:instrText xml:space="preserve"> SEQ Obrázek \* ARABIC </w:instrText>
      </w:r>
      <w:r w:rsidR="00A93A63">
        <w:fldChar w:fldCharType="separate"/>
      </w:r>
      <w:r w:rsidR="004E4A54">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4E4A54">
        <w:t>[21]</w:t>
      </w:r>
      <w:bookmarkEnd w:id="144"/>
      <w:r w:rsidR="00A93A63">
        <w:fldChar w:fldCharType="end"/>
      </w:r>
    </w:p>
    <w:p w14:paraId="3DE2DA03" w14:textId="77777777" w:rsidR="00C10CD0" w:rsidRDefault="00C10CD0" w:rsidP="00C10CD0">
      <w:pPr>
        <w:pStyle w:val="0Bezny"/>
      </w:pPr>
      <w:r>
        <w:lastRenderedPageBreak/>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v normálním případě byly ke správnému fungování některých komponent (například 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4E4A54">
        <w:t>[21]</w:t>
      </w:r>
      <w:r w:rsidR="00A93A63">
        <w:fldChar w:fldCharType="end"/>
      </w:r>
    </w:p>
    <w:p w14:paraId="42D27A0F" w14:textId="77777777"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4E4A54">
        <w:t>[21]</w:t>
      </w:r>
      <w:r w:rsidR="00A93A63">
        <w:fldChar w:fldCharType="end"/>
      </w:r>
    </w:p>
    <w:p w14:paraId="1FA16A8B" w14:textId="77777777" w:rsidR="00325622" w:rsidRDefault="00FD01F1" w:rsidP="00FD01F1">
      <w:pPr>
        <w:pStyle w:val="2rove"/>
        <w:numPr>
          <w:ilvl w:val="1"/>
          <w:numId w:val="31"/>
        </w:numPr>
        <w:ind w:left="851" w:hanging="851"/>
      </w:pPr>
      <w:bookmarkStart w:id="145" w:name="_Toc510899364"/>
      <w:bookmarkStart w:id="146" w:name="_Toc511913347"/>
      <w:r>
        <w:t>Závěry z provedené analýzy</w:t>
      </w:r>
      <w:bookmarkEnd w:id="145"/>
      <w:bookmarkEnd w:id="146"/>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77777777"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4E4A54">
        <w:t>[12]</w:t>
      </w:r>
      <w:r w:rsidR="00A93A63">
        <w:fldChar w:fldCharType="end"/>
      </w:r>
      <w:r w:rsidR="00B47423">
        <w:t xml:space="preserve"> </w:t>
      </w:r>
      <w:r w:rsidR="00A93A63">
        <w:fldChar w:fldCharType="begin"/>
      </w:r>
      <w:r>
        <w:instrText xml:space="preserve"> REF _Ref504753281 \r \h </w:instrText>
      </w:r>
      <w:r w:rsidR="00A93A63">
        <w:fldChar w:fldCharType="separate"/>
      </w:r>
      <w:r w:rsidR="004E4A54">
        <w:t>[19]</w:t>
      </w:r>
      <w:r w:rsidR="00A93A63">
        <w:fldChar w:fldCharType="end"/>
      </w:r>
    </w:p>
    <w:p w14:paraId="213F426D" w14:textId="77777777"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w:t>
      </w:r>
      <w:commentRangeStart w:id="147"/>
      <w:r>
        <w:t xml:space="preserve"> zahrnoval </w:t>
      </w:r>
      <w:commentRangeEnd w:id="147"/>
      <w:r w:rsidR="003D20D2">
        <w:rPr>
          <w:rStyle w:val="Odkaznakoment"/>
          <w:rFonts w:eastAsia="Times New Roman" w:cs="Times New Roman"/>
          <w:lang w:eastAsia="cs-CZ"/>
        </w:rPr>
        <w:commentReference w:id="147"/>
      </w:r>
      <w:r>
        <w:t>rese</w:t>
      </w:r>
      <w:r w:rsidR="002913BB">
        <w:t>tování stylů</w:t>
      </w:r>
      <w:r>
        <w:t xml:space="preserve"> pro prvky, u kterých není předpokládáno použití </w:t>
      </w:r>
      <w:r>
        <w:lastRenderedPageBreak/>
        <w:t>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w:t>
      </w:r>
      <w:commentRangeStart w:id="148"/>
      <w:r>
        <w:t>knihovny</w:t>
      </w:r>
      <w:commentRangeEnd w:id="148"/>
      <w:r w:rsidR="003D20D2">
        <w:rPr>
          <w:rStyle w:val="Odkaznakoment"/>
          <w:rFonts w:eastAsia="Times New Roman" w:cs="Times New Roman"/>
          <w:lang w:eastAsia="cs-CZ"/>
        </w:rPr>
        <w:commentReference w:id="148"/>
      </w:r>
      <w:ins w:id="149" w:author="Jiří Škára" w:date="2018-04-19T18:18:00Z">
        <w:r w:rsidR="003D20D2">
          <w:t>,</w:t>
        </w:r>
      </w:ins>
      <w:r>
        <w:t xml:space="preserve"> 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4E4A54">
        <w:t>[12]</w:t>
      </w:r>
      <w:r w:rsidR="00A93A63">
        <w:fldChar w:fldCharType="end"/>
      </w:r>
    </w:p>
    <w:p w14:paraId="12E40373" w14:textId="77777777" w:rsidR="00EF2574" w:rsidRDefault="00EF2574" w:rsidP="00FD01F1">
      <w:pPr>
        <w:pStyle w:val="0Bezny"/>
        <w:rPr>
          <w:b/>
        </w:rPr>
      </w:pPr>
      <w:r>
        <w:rPr>
          <w:b/>
        </w:rPr>
        <w:t>Grid systém</w:t>
      </w:r>
    </w:p>
    <w:p w14:paraId="506520ED" w14:textId="77777777"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4E4A54">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4E4A54">
        <w:t>2.2</w:t>
      </w:r>
      <w:r w:rsidR="00A93A63">
        <w:fldChar w:fldCharType="end"/>
      </w:r>
      <w:r>
        <w:t xml:space="preserve">. </w:t>
      </w:r>
      <w:r w:rsidR="00A93A63">
        <w:fldChar w:fldCharType="begin"/>
      </w:r>
      <w:r w:rsidR="00BD6AD5">
        <w:instrText xml:space="preserve"> REF _Ref504753281 \r \h </w:instrText>
      </w:r>
      <w:r w:rsidR="00A93A63">
        <w:fldChar w:fldCharType="separate"/>
      </w:r>
      <w:r w:rsidR="004E4A54">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4E4A54">
        <w:t>[21]</w:t>
      </w:r>
      <w:r w:rsidR="00A93A63">
        <w:fldChar w:fldCharType="end"/>
      </w:r>
    </w:p>
    <w:p w14:paraId="52AD0F3F" w14:textId="77777777" w:rsidR="00EF2574" w:rsidRDefault="00EF2574" w:rsidP="00FD01F1">
      <w:pPr>
        <w:pStyle w:val="0Bezny"/>
      </w:pPr>
      <w:r>
        <w:rPr>
          <w:b/>
        </w:rPr>
        <w:t>Hotové komponenty</w:t>
      </w:r>
    </w:p>
    <w:p w14:paraId="542EB3FC" w14:textId="77777777"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ins w:id="150" w:author="Jiří Škára" w:date="2018-04-19T18:19:00Z">
        <w:r w:rsidR="003D20D2">
          <w:t>ž</w:t>
        </w:r>
      </w:ins>
      <w:del w:id="151" w:author="Jiří Škára" w:date="2018-04-19T18:19:00Z">
        <w:r w:rsidDel="003D20D2">
          <w:delText>chž</w:delText>
        </w:r>
      </w:del>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152" w:name="_Toc510899365"/>
      <w:bookmarkStart w:id="153" w:name="_Toc511913348"/>
      <w:r>
        <w:lastRenderedPageBreak/>
        <w:t>Struktura a vize knihovny</w:t>
      </w:r>
      <w:bookmarkEnd w:id="152"/>
      <w:bookmarkEnd w:id="153"/>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77777777"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4E4A54">
        <w:t xml:space="preserve">Obrázek </w:t>
      </w:r>
      <w:r w:rsidR="004E4A54">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657446" cy="4747060"/>
                    </a:xfrm>
                    <a:prstGeom prst="rect">
                      <a:avLst/>
                    </a:prstGeom>
                  </pic:spPr>
                </pic:pic>
              </a:graphicData>
            </a:graphic>
          </wp:inline>
        </w:drawing>
      </w:r>
    </w:p>
    <w:p w14:paraId="6F4EA4E2" w14:textId="77777777" w:rsidR="00342DBA" w:rsidRDefault="00BA037F" w:rsidP="00BA037F">
      <w:pPr>
        <w:pStyle w:val="Titulek"/>
      </w:pPr>
      <w:bookmarkStart w:id="154" w:name="_Ref508145031"/>
      <w:bookmarkStart w:id="155" w:name="_Toc511913389"/>
      <w:r>
        <w:t xml:space="preserve">Obrázek </w:t>
      </w:r>
      <w:r w:rsidR="00A93A63">
        <w:fldChar w:fldCharType="begin"/>
      </w:r>
      <w:r w:rsidR="00DA63B2">
        <w:instrText xml:space="preserve"> SEQ Obrázek \* ARABIC </w:instrText>
      </w:r>
      <w:r w:rsidR="00A93A63">
        <w:fldChar w:fldCharType="separate"/>
      </w:r>
      <w:r w:rsidR="004E4A54">
        <w:rPr>
          <w:noProof/>
        </w:rPr>
        <w:t>13</w:t>
      </w:r>
      <w:r w:rsidR="00A93A63">
        <w:rPr>
          <w:noProof/>
        </w:rPr>
        <w:fldChar w:fldCharType="end"/>
      </w:r>
      <w:bookmarkEnd w:id="154"/>
      <w:r>
        <w:t xml:space="preserve"> - Schéma struktury knihovny [</w:t>
      </w:r>
      <w:r w:rsidR="00E3219F">
        <w:t xml:space="preserve">zdroj </w:t>
      </w:r>
      <w:r>
        <w:t>autor]</w:t>
      </w:r>
      <w:bookmarkEnd w:id="155"/>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w:t>
      </w:r>
      <w:r w:rsidR="00BE143D">
        <w:lastRenderedPageBreak/>
        <w:t xml:space="preserve">vertikální menu, </w:t>
      </w:r>
      <w:r w:rsidR="00BE143D" w:rsidRPr="006C58D7">
        <w:rPr>
          <w:i/>
        </w:rPr>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77777777"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7" w:history="1">
        <w:r w:rsidR="006C2C36" w:rsidRPr="00F53326">
          <w:rPr>
            <w:rStyle w:val="Hypertextovodkaz"/>
          </w:rPr>
          <w:t>https://gomockingbird.com/</w:t>
        </w:r>
      </w:hyperlink>
      <w:r w:rsidR="006C2C36">
        <w:t xml:space="preserve">). </w:t>
      </w:r>
      <w:r w:rsidR="00A93A63">
        <w:fldChar w:fldCharType="begin"/>
      </w:r>
      <w:r w:rsidR="001A6516">
        <w:instrText xml:space="preserve"> REF _Ref510882573 \r \h </w:instrText>
      </w:r>
      <w:r w:rsidR="00A93A63">
        <w:fldChar w:fldCharType="separate"/>
      </w:r>
      <w:r w:rsidR="004E4A54">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77777777" w:rsidR="001A6516" w:rsidRDefault="001A6516" w:rsidP="001A6516">
      <w:pPr>
        <w:pStyle w:val="Titulek"/>
      </w:pPr>
      <w:bookmarkStart w:id="156" w:name="_Toc511913390"/>
      <w:r>
        <w:t xml:space="preserve">Obrázek </w:t>
      </w:r>
      <w:r w:rsidR="00A93A63">
        <w:fldChar w:fldCharType="begin"/>
      </w:r>
      <w:r w:rsidR="00DA63B2">
        <w:instrText xml:space="preserve"> SEQ Obrázek \* ARABIC </w:instrText>
      </w:r>
      <w:r w:rsidR="00A93A63">
        <w:fldChar w:fldCharType="separate"/>
      </w:r>
      <w:r w:rsidR="004E4A54">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156"/>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77777777" w:rsidR="001A6516" w:rsidRDefault="001A6516" w:rsidP="001A6516">
      <w:pPr>
        <w:pStyle w:val="Titulek"/>
      </w:pPr>
      <w:bookmarkStart w:id="157" w:name="_Toc511913391"/>
      <w:r>
        <w:t xml:space="preserve">Obrázek </w:t>
      </w:r>
      <w:r w:rsidR="00A93A63">
        <w:fldChar w:fldCharType="begin"/>
      </w:r>
      <w:r w:rsidR="00DA63B2">
        <w:instrText xml:space="preserve"> SEQ Obrázek \* ARABIC </w:instrText>
      </w:r>
      <w:r w:rsidR="00A93A63">
        <w:fldChar w:fldCharType="separate"/>
      </w:r>
      <w:r w:rsidR="004E4A54">
        <w:rPr>
          <w:noProof/>
        </w:rPr>
        <w:t>15</w:t>
      </w:r>
      <w:r w:rsidR="00A93A63">
        <w:rPr>
          <w:noProof/>
        </w:rPr>
        <w:fldChar w:fldCharType="end"/>
      </w:r>
      <w:r>
        <w:t xml:space="preserve"> - Wireframe klasického zobrazení horizontálního menu</w:t>
      </w:r>
      <w:r w:rsidR="002B681C">
        <w:t xml:space="preserve"> [zdroj autor]</w:t>
      </w:r>
      <w:bookmarkEnd w:id="157"/>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77777777" w:rsidR="001A6516" w:rsidRDefault="001A6516" w:rsidP="001A6516">
      <w:pPr>
        <w:pStyle w:val="Titulek"/>
        <w:jc w:val="left"/>
      </w:pPr>
      <w:bookmarkStart w:id="158" w:name="_Toc511913392"/>
      <w:r>
        <w:t xml:space="preserve">Obrázek </w:t>
      </w:r>
      <w:r w:rsidR="00A93A63">
        <w:fldChar w:fldCharType="begin"/>
      </w:r>
      <w:r w:rsidR="00DA63B2">
        <w:instrText xml:space="preserve"> SEQ Obrázek \* ARABIC </w:instrText>
      </w:r>
      <w:r w:rsidR="00A93A63">
        <w:fldChar w:fldCharType="separate"/>
      </w:r>
      <w:r w:rsidR="004E4A54">
        <w:rPr>
          <w:noProof/>
        </w:rPr>
        <w:t>16</w:t>
      </w:r>
      <w:r w:rsidR="00A93A63">
        <w:rPr>
          <w:noProof/>
        </w:rPr>
        <w:fldChar w:fldCharType="end"/>
      </w:r>
      <w:r>
        <w:t xml:space="preserve"> - Wireframe klasického zobrazení vertikálního menu</w:t>
      </w:r>
      <w:r w:rsidR="002B681C">
        <w:t xml:space="preserve"> [zdroj autor]</w:t>
      </w:r>
      <w:bookmarkEnd w:id="158"/>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77777777" w:rsidR="006C2C36" w:rsidRPr="006C2C36" w:rsidRDefault="006C2C36" w:rsidP="006C2C36">
      <w:pPr>
        <w:pStyle w:val="Titulek"/>
      </w:pPr>
      <w:bookmarkStart w:id="159" w:name="_Toc511913393"/>
      <w:r>
        <w:t xml:space="preserve">Obrázek </w:t>
      </w:r>
      <w:r w:rsidR="00A93A63">
        <w:fldChar w:fldCharType="begin"/>
      </w:r>
      <w:r w:rsidR="00DA63B2">
        <w:instrText xml:space="preserve"> SEQ Obrázek \* ARABIC </w:instrText>
      </w:r>
      <w:r w:rsidR="00A93A63">
        <w:fldChar w:fldCharType="separate"/>
      </w:r>
      <w:r w:rsidR="004E4A54">
        <w:rPr>
          <w:noProof/>
        </w:rPr>
        <w:t>17</w:t>
      </w:r>
      <w:r w:rsidR="00A93A63">
        <w:rPr>
          <w:noProof/>
        </w:rPr>
        <w:fldChar w:fldCharType="end"/>
      </w:r>
      <w:r>
        <w:t xml:space="preserve"> - Wiframe komponenty záložek</w:t>
      </w:r>
      <w:r w:rsidR="002B681C">
        <w:t xml:space="preserve"> [zdroj autor]</w:t>
      </w:r>
      <w:bookmarkEnd w:id="159"/>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77777777" w:rsidR="006C2C36" w:rsidRDefault="006C2C36" w:rsidP="006C2C36">
      <w:pPr>
        <w:pStyle w:val="Titulek"/>
      </w:pPr>
      <w:bookmarkStart w:id="160" w:name="_Toc511913394"/>
      <w:r>
        <w:t xml:space="preserve">Obrázek </w:t>
      </w:r>
      <w:r w:rsidR="00A93A63">
        <w:fldChar w:fldCharType="begin"/>
      </w:r>
      <w:r w:rsidR="00DA63B2">
        <w:instrText xml:space="preserve"> SEQ Obrázek \* ARABIC </w:instrText>
      </w:r>
      <w:r w:rsidR="00A93A63">
        <w:fldChar w:fldCharType="separate"/>
      </w:r>
      <w:r w:rsidR="004E4A54">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160"/>
    </w:p>
    <w:p w14:paraId="0DBCB0F6" w14:textId="77777777"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4E4A54">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77777777"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3"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4"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5"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161" w:name="_Toc510899366"/>
      <w:bookmarkStart w:id="162" w:name="_Toc511913349"/>
      <w:r>
        <w:rPr>
          <w:rFonts w:eastAsiaTheme="minorHAnsi"/>
        </w:rPr>
        <w:lastRenderedPageBreak/>
        <w:t>Vývoj</w:t>
      </w:r>
      <w:r w:rsidR="00697177" w:rsidRPr="0037410D">
        <w:rPr>
          <w:rFonts w:eastAsiaTheme="minorHAnsi"/>
        </w:rPr>
        <w:t xml:space="preserve"> knihovny</w:t>
      </w:r>
      <w:bookmarkEnd w:id="161"/>
      <w:bookmarkEnd w:id="162"/>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77777777" w:rsidR="00850B83" w:rsidRDefault="00850B83" w:rsidP="00850B83">
      <w:pPr>
        <w:pStyle w:val="Titulek"/>
      </w:pPr>
      <w:bookmarkStart w:id="163" w:name="_Toc511913425"/>
      <w:r>
        <w:t xml:space="preserve">Kód </w:t>
      </w:r>
      <w:r w:rsidR="00A93A63">
        <w:fldChar w:fldCharType="begin"/>
      </w:r>
      <w:r w:rsidR="00DA63B2">
        <w:instrText xml:space="preserve"> SEQ Kód \* ARABIC </w:instrText>
      </w:r>
      <w:r w:rsidR="00A93A63">
        <w:fldChar w:fldCharType="separate"/>
      </w:r>
      <w:r w:rsidR="004E4A54">
        <w:rPr>
          <w:noProof/>
        </w:rPr>
        <w:t>10</w:t>
      </w:r>
      <w:r w:rsidR="00A93A63">
        <w:rPr>
          <w:noProof/>
        </w:rPr>
        <w:fldChar w:fldCharType="end"/>
      </w:r>
      <w:r>
        <w:t xml:space="preserve"> - HTML šablona pro správné použití knihovny</w:t>
      </w:r>
      <w:r w:rsidR="004643F8">
        <w:t xml:space="preserve"> </w:t>
      </w:r>
      <w:r w:rsidR="00CA0748">
        <w:t>[zdroj autor]</w:t>
      </w:r>
      <w:bookmarkEnd w:id="163"/>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w:t>
      </w:r>
      <w:r w:rsidR="00117212">
        <w:lastRenderedPageBreak/>
        <w:t xml:space="preserve">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164" w:name="_Toc510899367"/>
      <w:bookmarkStart w:id="165" w:name="_Toc511913350"/>
      <w:r>
        <w:t>Základy knihovny</w:t>
      </w:r>
      <w:bookmarkEnd w:id="164"/>
      <w:bookmarkEnd w:id="165"/>
    </w:p>
    <w:p w14:paraId="68F83569" w14:textId="77777777"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w:t>
      </w:r>
      <w:commentRangeStart w:id="166"/>
      <w:r>
        <w:t>do sebe importuje všechny ostatní SCSS soubory</w:t>
      </w:r>
      <w:commentRangeEnd w:id="166"/>
      <w:r w:rsidR="00904D71">
        <w:rPr>
          <w:rStyle w:val="Odkaznakoment"/>
          <w:rFonts w:eastAsia="Times New Roman" w:cs="Times New Roman"/>
          <w:lang w:eastAsia="cs-CZ"/>
        </w:rPr>
        <w:commentReference w:id="166"/>
      </w:r>
      <w:r>
        <w:t xml:space="preserve">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1581150" cy="1943100"/>
                    </a:xfrm>
                    <a:prstGeom prst="rect">
                      <a:avLst/>
                    </a:prstGeom>
                  </pic:spPr>
                </pic:pic>
              </a:graphicData>
            </a:graphic>
          </wp:inline>
        </w:drawing>
      </w:r>
    </w:p>
    <w:p w14:paraId="69F9F918" w14:textId="77777777" w:rsidR="00011D64" w:rsidRDefault="00011D64" w:rsidP="00011D64">
      <w:pPr>
        <w:pStyle w:val="Titulek"/>
        <w:jc w:val="left"/>
      </w:pPr>
      <w:bookmarkStart w:id="167" w:name="_Toc511913395"/>
      <w:r>
        <w:t xml:space="preserve">Obrázek </w:t>
      </w:r>
      <w:r w:rsidR="00A93A63">
        <w:fldChar w:fldCharType="begin"/>
      </w:r>
      <w:r w:rsidR="00DA63B2">
        <w:instrText xml:space="preserve"> SEQ Obrázek \* ARABIC </w:instrText>
      </w:r>
      <w:r w:rsidR="00A93A63">
        <w:fldChar w:fldCharType="separate"/>
      </w:r>
      <w:r w:rsidR="004E4A54">
        <w:rPr>
          <w:noProof/>
        </w:rPr>
        <w:t>19</w:t>
      </w:r>
      <w:r w:rsidR="00A93A63">
        <w:rPr>
          <w:noProof/>
        </w:rPr>
        <w:fldChar w:fldCharType="end"/>
      </w:r>
      <w:r>
        <w:t xml:space="preserve"> - Struktura SCSS části knihovny</w:t>
      </w:r>
      <w:r w:rsidR="00CA0748">
        <w:t xml:space="preserve"> [zdroj autor]</w:t>
      </w:r>
      <w:bookmarkEnd w:id="167"/>
    </w:p>
    <w:p w14:paraId="35D5F2A6" w14:textId="77777777"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lastRenderedPageBreak/>
        <w:t>nastavena na 62,5% velikosti písma prohlížeče, což</w:t>
      </w:r>
      <w:r w:rsidR="000E0FF0">
        <w:t> </w:t>
      </w:r>
      <w:r w:rsidR="00665A5F">
        <w:t>ve</w:t>
      </w:r>
      <w:r w:rsidR="004643F8">
        <w:t> </w:t>
      </w:r>
      <w:r w:rsidR="00665A5F">
        <w:t>většin</w:t>
      </w:r>
      <w:ins w:id="168" w:author="Jiří Škára" w:date="2018-04-19T22:02:00Z">
        <w:r w:rsidR="00904D71">
          <w:t>ě</w:t>
        </w:r>
      </w:ins>
      <w:del w:id="169" w:author="Jiří Škára" w:date="2018-04-19T22:02:00Z">
        <w:r w:rsidR="00665A5F" w:rsidDel="00904D71">
          <w:delText>a</w:delText>
        </w:r>
      </w:del>
      <w:r w:rsidR="00665A5F">
        <w:t xml:space="preserve">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16 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77777777"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 </w:t>
      </w:r>
      <w:r w:rsidR="00374129">
        <w:t xml:space="preserve">xl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 xml:space="preserve">V případě, že vývojář kontejner nevyužije, může s breakpointy pracovat i tak. Pomocí knihovny mohou být vytvářeny i </w:t>
      </w:r>
      <w:commentRangeStart w:id="170"/>
      <w:r w:rsidR="00255801">
        <w:t>stránky</w:t>
      </w:r>
      <w:commentRangeEnd w:id="170"/>
      <w:r w:rsidR="00904D71">
        <w:rPr>
          <w:rStyle w:val="Odkaznakoment"/>
          <w:rFonts w:eastAsia="Times New Roman" w:cs="Times New Roman"/>
          <w:lang w:eastAsia="cs-CZ"/>
        </w:rPr>
        <w:commentReference w:id="170"/>
      </w:r>
      <w:ins w:id="171" w:author="Jiří Škára" w:date="2018-04-19T22:03:00Z">
        <w:r w:rsidR="00904D71">
          <w:t>,</w:t>
        </w:r>
      </w:ins>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77777777" w:rsidR="004643F8" w:rsidRPr="00665A5F" w:rsidRDefault="004643F8" w:rsidP="004643F8">
      <w:pPr>
        <w:pStyle w:val="Titulek"/>
      </w:pPr>
      <w:bookmarkStart w:id="172" w:name="_Toc511913426"/>
      <w:r>
        <w:t xml:space="preserve">Kód </w:t>
      </w:r>
      <w:r w:rsidR="00A93A63">
        <w:fldChar w:fldCharType="begin"/>
      </w:r>
      <w:r w:rsidR="00DA63B2">
        <w:instrText xml:space="preserve"> SEQ Kód \* ARABIC </w:instrText>
      </w:r>
      <w:r w:rsidR="00A93A63">
        <w:fldChar w:fldCharType="separate"/>
      </w:r>
      <w:r w:rsidR="004E4A54">
        <w:rPr>
          <w:noProof/>
        </w:rPr>
        <w:t>11</w:t>
      </w:r>
      <w:r w:rsidR="00A93A63">
        <w:rPr>
          <w:noProof/>
        </w:rPr>
        <w:fldChar w:fldCharType="end"/>
      </w:r>
      <w:r>
        <w:t xml:space="preserve"> - Definice proměnné $fontFamily určující font pro celou webovou stránku</w:t>
      </w:r>
      <w:r w:rsidR="00374129">
        <w:t xml:space="preserve"> [zdroj autor]</w:t>
      </w:r>
      <w:bookmarkEnd w:id="172"/>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173" w:name="_Toc510899368"/>
      <w:bookmarkStart w:id="174" w:name="_Toc511913351"/>
      <w:r>
        <w:lastRenderedPageBreak/>
        <w:t>Pomocné třídy</w:t>
      </w:r>
      <w:bookmarkEnd w:id="173"/>
      <w:bookmarkEnd w:id="174"/>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77777777" w:rsidR="00404F78" w:rsidRDefault="00404F78" w:rsidP="00404F78">
      <w:pPr>
        <w:pStyle w:val="Titulek"/>
      </w:pPr>
      <w:bookmarkStart w:id="175" w:name="_Toc511913427"/>
      <w:r>
        <w:t xml:space="preserve">Kód </w:t>
      </w:r>
      <w:r w:rsidR="00A93A63">
        <w:fldChar w:fldCharType="begin"/>
      </w:r>
      <w:r w:rsidR="00DA63B2">
        <w:instrText xml:space="preserve"> SEQ Kód \* ARABIC </w:instrText>
      </w:r>
      <w:r w:rsidR="00A93A63">
        <w:fldChar w:fldCharType="separate"/>
      </w:r>
      <w:r w:rsidR="004E4A54">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175"/>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176" w:name="_Toc510899369"/>
      <w:bookmarkStart w:id="177" w:name="_Toc511913352"/>
      <w:r>
        <w:t>Grid systém</w:t>
      </w:r>
      <w:bookmarkEnd w:id="176"/>
      <w:bookmarkEnd w:id="177"/>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77777777" w:rsidR="00374129" w:rsidRDefault="00374129" w:rsidP="00374129">
      <w:pPr>
        <w:pStyle w:val="Titulek"/>
      </w:pPr>
      <w:bookmarkStart w:id="178" w:name="_Toc511913428"/>
      <w:r>
        <w:t xml:space="preserve">Kód </w:t>
      </w:r>
      <w:r w:rsidR="00A93A63">
        <w:fldChar w:fldCharType="begin"/>
      </w:r>
      <w:r w:rsidR="00DA63B2">
        <w:instrText xml:space="preserve"> SEQ Kód \* ARABIC </w:instrText>
      </w:r>
      <w:r w:rsidR="00A93A63">
        <w:fldChar w:fldCharType="separate"/>
      </w:r>
      <w:r w:rsidR="004E4A54">
        <w:rPr>
          <w:noProof/>
        </w:rPr>
        <w:t>13</w:t>
      </w:r>
      <w:r w:rsidR="00A93A63">
        <w:rPr>
          <w:noProof/>
        </w:rPr>
        <w:fldChar w:fldCharType="end"/>
      </w:r>
      <w:r>
        <w:t xml:space="preserve"> -  Zápis uvažovaného příkladu z obrázků 3-5 pomocí vytvořené knihovny [zdroj autor]</w:t>
      </w:r>
      <w:bookmarkEnd w:id="178"/>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579745" cy="2355215"/>
                    </a:xfrm>
                    <a:prstGeom prst="rect">
                      <a:avLst/>
                    </a:prstGeom>
                  </pic:spPr>
                </pic:pic>
              </a:graphicData>
            </a:graphic>
          </wp:inline>
        </w:drawing>
      </w:r>
    </w:p>
    <w:p w14:paraId="46A349D6" w14:textId="77777777" w:rsidR="007A086B" w:rsidRPr="007A086B" w:rsidRDefault="00EA74B9" w:rsidP="00EA74B9">
      <w:pPr>
        <w:pStyle w:val="Titulek"/>
      </w:pPr>
      <w:bookmarkStart w:id="179" w:name="_Toc511913396"/>
      <w:r>
        <w:t xml:space="preserve">Obrázek </w:t>
      </w:r>
      <w:r w:rsidR="00A93A63">
        <w:fldChar w:fldCharType="begin"/>
      </w:r>
      <w:r w:rsidR="00DA63B2">
        <w:instrText xml:space="preserve"> SEQ Obrázek \* ARABIC </w:instrText>
      </w:r>
      <w:r w:rsidR="00A93A63">
        <w:fldChar w:fldCharType="separate"/>
      </w:r>
      <w:r w:rsidR="004E4A54">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79"/>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commentRangeStart w:id="180"/>
      <w:r>
        <w:t>proměnná</w:t>
      </w:r>
      <w:commentRangeEnd w:id="180"/>
      <w:r w:rsidR="00F63EF7">
        <w:rPr>
          <w:rStyle w:val="Odkaznakoment"/>
          <w:rFonts w:eastAsia="Times New Roman" w:cs="Times New Roman"/>
          <w:lang w:eastAsia="cs-CZ"/>
        </w:rPr>
        <w:commentReference w:id="180"/>
      </w:r>
      <w:ins w:id="181" w:author="Jiří Škára" w:date="2018-04-19T22:10:00Z">
        <w:r w:rsidR="00F63EF7">
          <w:t>,</w:t>
        </w:r>
      </w:ins>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182" w:name="_Toc510899370"/>
      <w:bookmarkStart w:id="183" w:name="_Ref511577058"/>
      <w:bookmarkStart w:id="184" w:name="_Toc511913353"/>
      <w:r>
        <w:t>Komponenty</w:t>
      </w:r>
      <w:bookmarkEnd w:id="182"/>
      <w:bookmarkEnd w:id="183"/>
      <w:bookmarkEnd w:id="184"/>
    </w:p>
    <w:p w14:paraId="54BB4923" w14:textId="77777777" w:rsidR="00FC24A8"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2FF1B3BC" w14:textId="77777777" w:rsidR="00FC24A8" w:rsidRDefault="00FC24A8" w:rsidP="00FC24A8">
      <w:pPr>
        <w:pStyle w:val="3rove"/>
        <w:numPr>
          <w:ilvl w:val="2"/>
          <w:numId w:val="31"/>
        </w:numPr>
        <w:ind w:left="851" w:hanging="851"/>
      </w:pPr>
      <w:bookmarkStart w:id="185" w:name="_Toc510899371"/>
      <w:bookmarkStart w:id="186" w:name="_Toc511913354"/>
      <w:r>
        <w:t>Textové komponenty</w:t>
      </w:r>
      <w:bookmarkEnd w:id="185"/>
      <w:bookmarkEnd w:id="186"/>
    </w:p>
    <w:p w14:paraId="6688FBFA" w14:textId="77777777" w:rsidR="00087CF4" w:rsidRPr="00FC24A8" w:rsidRDefault="00FC24A8" w:rsidP="00087CF4">
      <w:pPr>
        <w:pStyle w:val="0Bezny"/>
        <w:keepNext/>
      </w:pPr>
      <w:r>
        <w:lastRenderedPageBreak/>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77777777" w:rsidR="00087CF4" w:rsidRDefault="00087CF4" w:rsidP="00087CF4">
      <w:pPr>
        <w:pStyle w:val="Titulek"/>
      </w:pPr>
      <w:bookmarkStart w:id="187" w:name="_Toc511913397"/>
      <w:r>
        <w:t xml:space="preserve">Obrázek </w:t>
      </w:r>
      <w:r w:rsidR="00A93A63">
        <w:fldChar w:fldCharType="begin"/>
      </w:r>
      <w:r w:rsidR="00DA63B2">
        <w:instrText xml:space="preserve"> SEQ Obrázek \* ARABIC </w:instrText>
      </w:r>
      <w:r w:rsidR="00A93A63">
        <w:fldChar w:fldCharType="separate"/>
      </w:r>
      <w:r w:rsidR="004E4A54">
        <w:rPr>
          <w:noProof/>
        </w:rPr>
        <w:t>21</w:t>
      </w:r>
      <w:r w:rsidR="00A93A63">
        <w:rPr>
          <w:noProof/>
        </w:rPr>
        <w:fldChar w:fldCharType="end"/>
      </w:r>
      <w:r>
        <w:t xml:space="preserve"> - Textové komponenty vytvořené knihovny [zdroj autor]</w:t>
      </w:r>
      <w:bookmarkEnd w:id="187"/>
    </w:p>
    <w:p w14:paraId="6DB316D9" w14:textId="77777777" w:rsidR="00390468" w:rsidRDefault="00390468" w:rsidP="00390468">
      <w:pPr>
        <w:pStyle w:val="3rove"/>
        <w:numPr>
          <w:ilvl w:val="2"/>
          <w:numId w:val="31"/>
        </w:numPr>
        <w:ind w:left="851" w:hanging="851"/>
      </w:pPr>
      <w:bookmarkStart w:id="188" w:name="_Toc510899372"/>
      <w:bookmarkStart w:id="189" w:name="_Toc511913355"/>
      <w:r>
        <w:t>Drobečková navigace</w:t>
      </w:r>
      <w:bookmarkEnd w:id="188"/>
      <w:bookmarkEnd w:id="189"/>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838700" cy="371475"/>
                    </a:xfrm>
                    <a:prstGeom prst="rect">
                      <a:avLst/>
                    </a:prstGeom>
                  </pic:spPr>
                </pic:pic>
              </a:graphicData>
            </a:graphic>
          </wp:inline>
        </w:drawing>
      </w:r>
    </w:p>
    <w:p w14:paraId="27869D09" w14:textId="77777777" w:rsidR="00FC24A8" w:rsidRDefault="00087CF4" w:rsidP="00087CF4">
      <w:pPr>
        <w:pStyle w:val="Titulek"/>
        <w:jc w:val="left"/>
      </w:pPr>
      <w:bookmarkStart w:id="190" w:name="_Toc511913398"/>
      <w:r>
        <w:t xml:space="preserve">Obrázek </w:t>
      </w:r>
      <w:r w:rsidR="00A93A63">
        <w:fldChar w:fldCharType="begin"/>
      </w:r>
      <w:r w:rsidR="00DA63B2">
        <w:instrText xml:space="preserve"> SEQ Obrázek \* ARABIC </w:instrText>
      </w:r>
      <w:r w:rsidR="00A93A63">
        <w:fldChar w:fldCharType="separate"/>
      </w:r>
      <w:r w:rsidR="004E4A54">
        <w:rPr>
          <w:noProof/>
        </w:rPr>
        <w:t>22</w:t>
      </w:r>
      <w:r w:rsidR="00A93A63">
        <w:rPr>
          <w:noProof/>
        </w:rPr>
        <w:fldChar w:fldCharType="end"/>
      </w:r>
      <w:r>
        <w:t xml:space="preserve"> - Komponenta drobečkové navigace vytvořené knihovny [zdroj autor]</w:t>
      </w:r>
      <w:bookmarkEnd w:id="190"/>
    </w:p>
    <w:p w14:paraId="724332D1" w14:textId="77777777" w:rsidR="00087CF4" w:rsidRDefault="00087CF4" w:rsidP="00087CF4">
      <w:pPr>
        <w:pStyle w:val="3rove"/>
        <w:numPr>
          <w:ilvl w:val="2"/>
          <w:numId w:val="31"/>
        </w:numPr>
        <w:ind w:left="851" w:hanging="851"/>
      </w:pPr>
      <w:bookmarkStart w:id="191" w:name="_Toc510899373"/>
      <w:bookmarkStart w:id="192" w:name="_Toc511913356"/>
      <w:r>
        <w:t>Carousel</w:t>
      </w:r>
      <w:bookmarkEnd w:id="191"/>
      <w:bookmarkEnd w:id="192"/>
    </w:p>
    <w:p w14:paraId="17015FE2" w14:textId="77777777" w:rsidR="00087CF4" w:rsidRDefault="00087CF4" w:rsidP="00087CF4">
      <w:pPr>
        <w:pStyle w:val="0Bezny"/>
      </w:pPr>
      <w:r>
        <w:lastRenderedPageBreak/>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77777777" w:rsidR="00DA13E7" w:rsidRDefault="00DA13E7" w:rsidP="00DA13E7">
      <w:pPr>
        <w:pStyle w:val="Titulek"/>
      </w:pPr>
      <w:bookmarkStart w:id="193" w:name="_Toc511913429"/>
      <w:r>
        <w:t xml:space="preserve">Kód </w:t>
      </w:r>
      <w:r w:rsidR="00A93A63">
        <w:fldChar w:fldCharType="begin"/>
      </w:r>
      <w:r w:rsidR="00DA63B2">
        <w:instrText xml:space="preserve"> SEQ Kód \* ARABIC </w:instrText>
      </w:r>
      <w:r w:rsidR="00A93A63">
        <w:fldChar w:fldCharType="separate"/>
      </w:r>
      <w:r w:rsidR="004E4A54">
        <w:rPr>
          <w:noProof/>
        </w:rPr>
        <w:t>14</w:t>
      </w:r>
      <w:r w:rsidR="00A93A63">
        <w:rPr>
          <w:noProof/>
        </w:rPr>
        <w:fldChar w:fldCharType="end"/>
      </w:r>
      <w:r>
        <w:t>- HTML zápis komponenty Carousel vytvořené knihovny [zdroj autor]</w:t>
      </w:r>
      <w:bookmarkEnd w:id="193"/>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579745" cy="2393950"/>
                    </a:xfrm>
                    <a:prstGeom prst="rect">
                      <a:avLst/>
                    </a:prstGeom>
                  </pic:spPr>
                </pic:pic>
              </a:graphicData>
            </a:graphic>
          </wp:inline>
        </w:drawing>
      </w:r>
    </w:p>
    <w:p w14:paraId="61CBA1CE" w14:textId="77777777" w:rsidR="00DA13E7" w:rsidRDefault="00DA13E7" w:rsidP="00DA13E7">
      <w:pPr>
        <w:pStyle w:val="Titulek"/>
      </w:pPr>
      <w:bookmarkStart w:id="194" w:name="_Toc511913399"/>
      <w:r>
        <w:t xml:space="preserve">Obrázek </w:t>
      </w:r>
      <w:r w:rsidR="00A93A63">
        <w:fldChar w:fldCharType="begin"/>
      </w:r>
      <w:r w:rsidR="00DA63B2">
        <w:instrText xml:space="preserve"> SEQ Obrázek \* ARABIC </w:instrText>
      </w:r>
      <w:r w:rsidR="00A93A63">
        <w:fldChar w:fldCharType="separate"/>
      </w:r>
      <w:r w:rsidR="004E4A54">
        <w:rPr>
          <w:noProof/>
        </w:rPr>
        <w:t>23</w:t>
      </w:r>
      <w:r w:rsidR="00A93A63">
        <w:rPr>
          <w:noProof/>
        </w:rPr>
        <w:fldChar w:fldCharType="end"/>
      </w:r>
      <w:r>
        <w:t xml:space="preserve"> - Ukázka komponenty Carousel vytvořené knihovny</w:t>
      </w:r>
      <w:r w:rsidR="001229F1">
        <w:t xml:space="preserve"> [zdroj autor]</w:t>
      </w:r>
      <w:bookmarkEnd w:id="194"/>
    </w:p>
    <w:p w14:paraId="5C0B4795" w14:textId="77777777" w:rsidR="00DA13E7" w:rsidRDefault="00DA13E7" w:rsidP="00DA13E7">
      <w:pPr>
        <w:pStyle w:val="3rove"/>
        <w:numPr>
          <w:ilvl w:val="2"/>
          <w:numId w:val="31"/>
        </w:numPr>
        <w:ind w:left="851" w:hanging="851"/>
      </w:pPr>
      <w:bookmarkStart w:id="195" w:name="_Toc510899374"/>
      <w:bookmarkStart w:id="196" w:name="_Toc511913357"/>
      <w:r>
        <w:t>Patička</w:t>
      </w:r>
      <w:bookmarkEnd w:id="195"/>
      <w:bookmarkEnd w:id="196"/>
    </w:p>
    <w:p w14:paraId="37C6009D" w14:textId="77777777" w:rsidR="00DA13E7" w:rsidRPr="00682374" w:rsidRDefault="00826988" w:rsidP="006C58D7">
      <w:pPr>
        <w:pStyle w:val="0Bezny"/>
      </w:pPr>
      <w:r>
        <w:lastRenderedPageBreak/>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197" w:name="_Toc510899375"/>
      <w:bookmarkStart w:id="198" w:name="_Toc511913358"/>
      <w:r>
        <w:t>Formulářové prvky</w:t>
      </w:r>
      <w:bookmarkEnd w:id="197"/>
      <w:bookmarkEnd w:id="198"/>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 xml:space="preserve">definující vzhled textových polí a select prvků a jednak o další </w:t>
      </w:r>
      <w:commentRangeStart w:id="199"/>
      <w:r w:rsidR="00A54D74">
        <w:rPr>
          <w:rStyle w:val="0BeznyChar"/>
        </w:rPr>
        <w:t>komponenty</w:t>
      </w:r>
      <w:commentRangeEnd w:id="199"/>
      <w:r w:rsidR="00036AEB">
        <w:rPr>
          <w:rStyle w:val="Odkaznakoment"/>
          <w:rFonts w:eastAsia="Times New Roman" w:cs="Times New Roman"/>
          <w:lang w:eastAsia="cs-CZ"/>
        </w:rPr>
        <w:commentReference w:id="199"/>
      </w:r>
      <w:ins w:id="200" w:author="Jiří Škára" w:date="2018-04-19T22:16:00Z">
        <w:r w:rsidR="00036AEB">
          <w:rPr>
            <w:rStyle w:val="0BeznyChar"/>
          </w:rPr>
          <w:t>,</w:t>
        </w:r>
      </w:ins>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579745" cy="3518535"/>
                    </a:xfrm>
                    <a:prstGeom prst="rect">
                      <a:avLst/>
                    </a:prstGeom>
                  </pic:spPr>
                </pic:pic>
              </a:graphicData>
            </a:graphic>
          </wp:inline>
        </w:drawing>
      </w:r>
    </w:p>
    <w:p w14:paraId="4F3628CE" w14:textId="77777777" w:rsidR="00E2198C" w:rsidDel="00B67026" w:rsidRDefault="00E2198C" w:rsidP="00E2198C">
      <w:pPr>
        <w:pStyle w:val="Titulek"/>
        <w:rPr>
          <w:del w:id="201" w:author="Martin Škára" w:date="2018-04-19T23:04:00Z"/>
        </w:rPr>
      </w:pPr>
      <w:bookmarkStart w:id="202" w:name="_Toc511913400"/>
      <w:r>
        <w:t xml:space="preserve">Obrázek </w:t>
      </w:r>
      <w:r w:rsidR="00A93A63">
        <w:fldChar w:fldCharType="begin"/>
      </w:r>
      <w:r w:rsidR="00DA63B2">
        <w:instrText xml:space="preserve"> SEQ Obrázek \* ARABIC </w:instrText>
      </w:r>
      <w:r w:rsidR="00A93A63">
        <w:fldChar w:fldCharType="separate"/>
      </w:r>
      <w:r w:rsidR="004E4A54">
        <w:rPr>
          <w:noProof/>
        </w:rPr>
        <w:t>24</w:t>
      </w:r>
      <w:r w:rsidR="00A93A63">
        <w:rPr>
          <w:noProof/>
        </w:rPr>
        <w:fldChar w:fldCharType="end"/>
      </w:r>
      <w:r>
        <w:t xml:space="preserve"> - Ukázka formulářových komponent vytvořené knihovny</w:t>
      </w:r>
      <w:r w:rsidR="001229F1">
        <w:t xml:space="preserve"> [zdroj autor]</w:t>
      </w:r>
      <w:bookmarkEnd w:id="202"/>
    </w:p>
    <w:p w14:paraId="6BC83B0E" w14:textId="77777777" w:rsidR="006C58D7" w:rsidRPr="006C58D7" w:rsidRDefault="006C58D7" w:rsidP="00B67026">
      <w:pPr>
        <w:pStyle w:val="Titulek"/>
        <w:pPrChange w:id="203" w:author="Martin Škára" w:date="2018-04-19T23:04:00Z">
          <w:pPr>
            <w:widowControl/>
            <w:spacing w:before="0" w:beforeAutospacing="0" w:after="160" w:afterAutospacing="0" w:line="259" w:lineRule="auto"/>
            <w:jc w:val="left"/>
          </w:pPr>
        </w:pPrChange>
      </w:pPr>
      <w:del w:id="204" w:author="Martin Škára" w:date="2018-04-19T23:04:00Z">
        <w:r w:rsidDel="00B67026">
          <w:br w:type="page"/>
        </w:r>
      </w:del>
    </w:p>
    <w:p w14:paraId="7B8E6837" w14:textId="77777777" w:rsidR="00E2198C" w:rsidRDefault="00E2198C" w:rsidP="00E2198C">
      <w:pPr>
        <w:pStyle w:val="3rove"/>
        <w:numPr>
          <w:ilvl w:val="2"/>
          <w:numId w:val="31"/>
        </w:numPr>
        <w:ind w:left="851" w:hanging="851"/>
      </w:pPr>
      <w:bookmarkStart w:id="205" w:name="_Toc510899376"/>
      <w:bookmarkStart w:id="206" w:name="_Toc511913359"/>
      <w:r>
        <w:lastRenderedPageBreak/>
        <w:t>Menu</w:t>
      </w:r>
      <w:bookmarkEnd w:id="205"/>
      <w:bookmarkEnd w:id="206"/>
    </w:p>
    <w:p w14:paraId="214107FC" w14:textId="77777777" w:rsidR="00AB6F36" w:rsidRDefault="00AB6F36" w:rsidP="00AB6F36">
      <w:pPr>
        <w:pStyle w:val="0Bezny"/>
      </w:pPr>
      <w:r>
        <w:t xml:space="preserve">Komponenta menu představuje responzivní menu. V mobilním zobrazení se jedná o </w:t>
      </w:r>
      <w:commentRangeStart w:id="207"/>
      <w:r>
        <w:t>tzv</w:t>
      </w:r>
      <w:commentRangeEnd w:id="207"/>
      <w:r w:rsidR="00036AEB">
        <w:rPr>
          <w:rStyle w:val="Odkaznakoment"/>
          <w:rFonts w:eastAsia="Times New Roman" w:cs="Times New Roman"/>
          <w:lang w:eastAsia="cs-CZ"/>
        </w:rPr>
        <w:commentReference w:id="207"/>
      </w:r>
      <w:ins w:id="208" w:author="Jiří Škára" w:date="2018-04-19T22:18:00Z">
        <w:r w:rsidR="00036AEB">
          <w:t>.</w:t>
        </w:r>
      </w:ins>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4E4A54">
        <w:t xml:space="preserve">Obrázek </w:t>
      </w:r>
      <w:r w:rsidR="004E4A54">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 xml:space="preserve">Kvůli otevírání responzivního hamburger menu je zapotřebí použít i javascriptovou část knihovny. Pomocí proměnných lze měnit u této komponenty barvy pozadí a písma menu, velikost písma, rozměry menu a </w:t>
      </w:r>
      <w:commentRangeStart w:id="209"/>
      <w:r w:rsidR="00061E56">
        <w:t>breakpoint</w:t>
      </w:r>
      <w:commentRangeEnd w:id="209"/>
      <w:r w:rsidR="00036AEB">
        <w:rPr>
          <w:rStyle w:val="Odkaznakoment"/>
          <w:rFonts w:eastAsia="Times New Roman" w:cs="Times New Roman"/>
          <w:lang w:eastAsia="cs-CZ"/>
        </w:rPr>
        <w:commentReference w:id="209"/>
      </w:r>
      <w:ins w:id="210" w:author="Jiří Škára" w:date="2018-04-19T22:19:00Z">
        <w:r w:rsidR="00036AEB">
          <w:t>,</w:t>
        </w:r>
      </w:ins>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579745" cy="444500"/>
                    </a:xfrm>
                    <a:prstGeom prst="rect">
                      <a:avLst/>
                    </a:prstGeom>
                  </pic:spPr>
                </pic:pic>
              </a:graphicData>
            </a:graphic>
          </wp:inline>
        </w:drawing>
      </w:r>
    </w:p>
    <w:p w14:paraId="5220E806" w14:textId="77777777" w:rsidR="00061E56" w:rsidRDefault="00061E56" w:rsidP="00061E56">
      <w:pPr>
        <w:pStyle w:val="Titulek"/>
      </w:pPr>
      <w:bookmarkStart w:id="211" w:name="_Ref510883104"/>
      <w:bookmarkStart w:id="212" w:name="_Toc511913401"/>
      <w:r>
        <w:t xml:space="preserve">Obrázek </w:t>
      </w:r>
      <w:r w:rsidR="00A93A63">
        <w:fldChar w:fldCharType="begin"/>
      </w:r>
      <w:r w:rsidR="00DA63B2">
        <w:instrText xml:space="preserve"> SEQ Obrázek \* ARABIC </w:instrText>
      </w:r>
      <w:r w:rsidR="00A93A63">
        <w:fldChar w:fldCharType="separate"/>
      </w:r>
      <w:r w:rsidR="004E4A54">
        <w:rPr>
          <w:noProof/>
        </w:rPr>
        <w:t>25</w:t>
      </w:r>
      <w:r w:rsidR="00A93A63">
        <w:rPr>
          <w:noProof/>
        </w:rPr>
        <w:fldChar w:fldCharType="end"/>
      </w:r>
      <w:bookmarkEnd w:id="211"/>
      <w:r>
        <w:t xml:space="preserve"> - Hamburger zobrazení menu komponenty vytvořené knihovny</w:t>
      </w:r>
      <w:r w:rsidR="001229F1">
        <w:t xml:space="preserve"> [zdroj autor]</w:t>
      </w:r>
      <w:bookmarkEnd w:id="212"/>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579745" cy="574040"/>
                    </a:xfrm>
                    <a:prstGeom prst="rect">
                      <a:avLst/>
                    </a:prstGeom>
                  </pic:spPr>
                </pic:pic>
              </a:graphicData>
            </a:graphic>
          </wp:inline>
        </w:drawing>
      </w:r>
    </w:p>
    <w:p w14:paraId="57A7C520" w14:textId="77777777" w:rsidR="00061E56" w:rsidRDefault="001229F1" w:rsidP="001229F1">
      <w:pPr>
        <w:pStyle w:val="Titulek"/>
      </w:pPr>
      <w:bookmarkStart w:id="213" w:name="_Toc511913402"/>
      <w:r>
        <w:t xml:space="preserve">Obrázek </w:t>
      </w:r>
      <w:r w:rsidR="00A93A63">
        <w:fldChar w:fldCharType="begin"/>
      </w:r>
      <w:r w:rsidR="00DA63B2">
        <w:instrText xml:space="preserve"> SEQ Obrázek \* ARABIC </w:instrText>
      </w:r>
      <w:r w:rsidR="00A93A63">
        <w:fldChar w:fldCharType="separate"/>
      </w:r>
      <w:r w:rsidR="004E4A54">
        <w:rPr>
          <w:noProof/>
        </w:rPr>
        <w:t>26</w:t>
      </w:r>
      <w:r w:rsidR="00A93A63">
        <w:rPr>
          <w:noProof/>
        </w:rPr>
        <w:fldChar w:fldCharType="end"/>
      </w:r>
      <w:r>
        <w:t xml:space="preserve"> - Normální zobrazení menu komponenty vytvořené knihovny (horizontální) [zdroj autor]</w:t>
      </w:r>
      <w:bookmarkEnd w:id="213"/>
    </w:p>
    <w:p w14:paraId="5A424FA3" w14:textId="77777777" w:rsidR="001229F1" w:rsidRDefault="001229F1" w:rsidP="001229F1">
      <w:pPr>
        <w:keepNext/>
      </w:pPr>
      <w:r>
        <w:rPr>
          <w:noProof/>
        </w:rPr>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79745" cy="2501900"/>
                    </a:xfrm>
                    <a:prstGeom prst="rect">
                      <a:avLst/>
                    </a:prstGeom>
                  </pic:spPr>
                </pic:pic>
              </a:graphicData>
            </a:graphic>
          </wp:inline>
        </w:drawing>
      </w:r>
    </w:p>
    <w:p w14:paraId="3CF61973" w14:textId="77777777" w:rsidR="001229F1" w:rsidRDefault="001229F1" w:rsidP="001229F1">
      <w:pPr>
        <w:pStyle w:val="Titulek"/>
      </w:pPr>
      <w:bookmarkStart w:id="214" w:name="_Toc511913403"/>
      <w:r>
        <w:t xml:space="preserve">Obrázek </w:t>
      </w:r>
      <w:r w:rsidR="00A93A63">
        <w:fldChar w:fldCharType="begin"/>
      </w:r>
      <w:r w:rsidR="00DA63B2">
        <w:instrText xml:space="preserve"> SEQ Obrázek \* ARABIC </w:instrText>
      </w:r>
      <w:r w:rsidR="00A93A63">
        <w:fldChar w:fldCharType="separate"/>
      </w:r>
      <w:r w:rsidR="004E4A54">
        <w:rPr>
          <w:noProof/>
        </w:rPr>
        <w:t>27</w:t>
      </w:r>
      <w:r w:rsidR="00A93A63">
        <w:rPr>
          <w:noProof/>
        </w:rPr>
        <w:fldChar w:fldCharType="end"/>
      </w:r>
      <w:r>
        <w:t xml:space="preserve"> - Normální zobrazení komponenty vytvořené knihovny (vertikální) [zdroj autor]</w:t>
      </w:r>
      <w:bookmarkEnd w:id="214"/>
    </w:p>
    <w:p w14:paraId="483B2692" w14:textId="77777777" w:rsidR="001229F1" w:rsidRDefault="001229F1" w:rsidP="001229F1">
      <w:pPr>
        <w:pStyle w:val="3rove"/>
        <w:numPr>
          <w:ilvl w:val="2"/>
          <w:numId w:val="31"/>
        </w:numPr>
        <w:ind w:left="851" w:hanging="851"/>
      </w:pPr>
      <w:bookmarkStart w:id="215" w:name="_Toc510899377"/>
      <w:bookmarkStart w:id="216" w:name="_Toc511913360"/>
      <w:r>
        <w:t>Karta</w:t>
      </w:r>
      <w:bookmarkEnd w:id="215"/>
      <w:bookmarkEnd w:id="216"/>
    </w:p>
    <w:p w14:paraId="2043880E" w14:textId="77777777" w:rsidR="006C58D7"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ins w:id="217" w:author="Jiří Škára" w:date="2018-04-19T22:20:00Z">
        <w:r w:rsidR="00036AEB">
          <w:t>(</w:t>
        </w:r>
      </w:ins>
      <w:commentRangeStart w:id="218"/>
      <w:r w:rsidR="00A93A63">
        <w:fldChar w:fldCharType="begin"/>
      </w:r>
      <w:r w:rsidR="006C2C36">
        <w:instrText xml:space="preserve"> REF _Ref510883142 \h </w:instrText>
      </w:r>
      <w:r w:rsidR="00A93A63">
        <w:fldChar w:fldCharType="separate"/>
      </w:r>
      <w:r w:rsidR="004E4A54">
        <w:t xml:space="preserve">Obrázek </w:t>
      </w:r>
      <w:r w:rsidR="004E4A54">
        <w:rPr>
          <w:noProof/>
        </w:rPr>
        <w:t>28</w:t>
      </w:r>
      <w:r w:rsidR="00A93A63">
        <w:fldChar w:fldCharType="end"/>
      </w:r>
      <w:commentRangeEnd w:id="218"/>
      <w:r w:rsidR="00036AEB">
        <w:rPr>
          <w:rStyle w:val="Odkaznakoment"/>
          <w:rFonts w:eastAsia="Times New Roman" w:cs="Times New Roman"/>
          <w:lang w:eastAsia="cs-CZ"/>
        </w:rPr>
        <w:commentReference w:id="218"/>
      </w:r>
      <w:ins w:id="219" w:author="Jiří Škára" w:date="2018-04-19T22:21:00Z">
        <w:r w:rsidR="00036AEB">
          <w:t>)</w:t>
        </w:r>
      </w:ins>
      <w:r>
        <w:t xml:space="preserve">. </w:t>
      </w:r>
    </w:p>
    <w:p w14:paraId="59C752D5" w14:textId="77777777" w:rsidR="001229F1" w:rsidRPr="006C58D7" w:rsidRDefault="006C58D7" w:rsidP="006C58D7">
      <w:pPr>
        <w:widowControl/>
        <w:spacing w:before="0" w:beforeAutospacing="0" w:after="160" w:afterAutospacing="0" w:line="259" w:lineRule="auto"/>
        <w:jc w:val="left"/>
        <w:rPr>
          <w:rFonts w:eastAsiaTheme="minorHAnsi" w:cstheme="minorBidi"/>
          <w:sz w:val="22"/>
          <w:lang w:eastAsia="en-US"/>
        </w:rPr>
      </w:pPr>
      <w:r>
        <w:br w:type="page"/>
      </w:r>
    </w:p>
    <w:p w14:paraId="4EC195BC" w14:textId="77777777" w:rsidR="001229F1" w:rsidRDefault="009B16BD" w:rsidP="009B16BD">
      <w:pPr>
        <w:pStyle w:val="3rove"/>
        <w:numPr>
          <w:ilvl w:val="2"/>
          <w:numId w:val="31"/>
        </w:numPr>
        <w:ind w:left="851" w:hanging="851"/>
      </w:pPr>
      <w:bookmarkStart w:id="220" w:name="_Toc510899378"/>
      <w:bookmarkStart w:id="221" w:name="_Toc511913361"/>
      <w:r>
        <w:lastRenderedPageBreak/>
        <w:t>Media</w:t>
      </w:r>
      <w:bookmarkEnd w:id="220"/>
      <w:bookmarkEnd w:id="221"/>
    </w:p>
    <w:p w14:paraId="739A3DC3" w14:textId="77777777" w:rsidR="009B16BD" w:rsidRDefault="009B16BD" w:rsidP="009B16BD">
      <w:pPr>
        <w:pStyle w:val="0Bezny"/>
      </w:pPr>
      <w:r>
        <w:t xml:space="preserve">Komponenty Media jsou obalující prvky pro obrázky, HTML5 videa a externí videa (ze služeb </w:t>
      </w:r>
      <w:hyperlink r:id="rId65"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3223895"/>
                    </a:xfrm>
                    <a:prstGeom prst="rect">
                      <a:avLst/>
                    </a:prstGeom>
                  </pic:spPr>
                </pic:pic>
              </a:graphicData>
            </a:graphic>
          </wp:inline>
        </w:drawing>
      </w:r>
    </w:p>
    <w:p w14:paraId="61F00955" w14:textId="77777777" w:rsidR="009B16BD" w:rsidRDefault="009B16BD" w:rsidP="009B16BD">
      <w:pPr>
        <w:pStyle w:val="Titulek"/>
      </w:pPr>
      <w:bookmarkStart w:id="222" w:name="_Ref510883142"/>
      <w:bookmarkStart w:id="223" w:name="_Toc511913404"/>
      <w:r>
        <w:t xml:space="preserve">Obrázek </w:t>
      </w:r>
      <w:r w:rsidR="00A93A63">
        <w:fldChar w:fldCharType="begin"/>
      </w:r>
      <w:r w:rsidR="00DA63B2">
        <w:instrText xml:space="preserve"> SEQ Obrázek \* ARABIC </w:instrText>
      </w:r>
      <w:r w:rsidR="00A93A63">
        <w:fldChar w:fldCharType="separate"/>
      </w:r>
      <w:r w:rsidR="004E4A54">
        <w:rPr>
          <w:noProof/>
        </w:rPr>
        <w:t>28</w:t>
      </w:r>
      <w:r w:rsidR="00A93A63">
        <w:rPr>
          <w:noProof/>
        </w:rPr>
        <w:fldChar w:fldCharType="end"/>
      </w:r>
      <w:bookmarkEnd w:id="222"/>
      <w:r>
        <w:t xml:space="preserve"> - Ukázka komponenty Karta a komponent Media s různorodým obsahem [zdroj autor]</w:t>
      </w:r>
      <w:bookmarkEnd w:id="223"/>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224" w:name="_Toc510899379"/>
      <w:bookmarkStart w:id="225" w:name="_Toc511913362"/>
      <w:r>
        <w:t>Mod</w:t>
      </w:r>
      <w:r w:rsidR="00140392">
        <w:t>á</w:t>
      </w:r>
      <w:r>
        <w:t>l</w:t>
      </w:r>
      <w:bookmarkEnd w:id="224"/>
      <w:r w:rsidR="00140392">
        <w:t>ní okno</w:t>
      </w:r>
      <w:bookmarkEnd w:id="225"/>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w:t>
      </w:r>
      <w:r w:rsidR="00396053">
        <w:lastRenderedPageBreak/>
        <w:t>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579745" cy="2736215"/>
                    </a:xfrm>
                    <a:prstGeom prst="rect">
                      <a:avLst/>
                    </a:prstGeom>
                  </pic:spPr>
                </pic:pic>
              </a:graphicData>
            </a:graphic>
          </wp:inline>
        </w:drawing>
      </w:r>
    </w:p>
    <w:p w14:paraId="2748066D" w14:textId="77777777" w:rsidR="00396053" w:rsidRDefault="00396053" w:rsidP="00396053">
      <w:pPr>
        <w:pStyle w:val="Titulek"/>
      </w:pPr>
      <w:bookmarkStart w:id="226" w:name="_Toc511913405"/>
      <w:r>
        <w:t xml:space="preserve">Obrázek </w:t>
      </w:r>
      <w:r w:rsidR="00A93A63">
        <w:fldChar w:fldCharType="begin"/>
      </w:r>
      <w:r w:rsidR="00DA63B2">
        <w:instrText xml:space="preserve"> SEQ Obrázek \* ARABIC </w:instrText>
      </w:r>
      <w:r w:rsidR="00A93A63">
        <w:fldChar w:fldCharType="separate"/>
      </w:r>
      <w:r w:rsidR="004E4A54">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226"/>
    </w:p>
    <w:p w14:paraId="112B434A" w14:textId="77777777" w:rsidR="00396053" w:rsidRDefault="00396053" w:rsidP="00396053">
      <w:pPr>
        <w:pStyle w:val="3rove"/>
        <w:numPr>
          <w:ilvl w:val="2"/>
          <w:numId w:val="31"/>
        </w:numPr>
        <w:ind w:left="851" w:hanging="851"/>
      </w:pPr>
      <w:bookmarkStart w:id="227" w:name="_Toc510899380"/>
      <w:bookmarkStart w:id="228" w:name="_Toc511913363"/>
      <w:r>
        <w:t>Stránkování</w:t>
      </w:r>
      <w:bookmarkEnd w:id="227"/>
      <w:bookmarkEnd w:id="228"/>
    </w:p>
    <w:p w14:paraId="43C1307F" w14:textId="7777777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ins w:id="229" w:author="Jiří Škára" w:date="2018-04-19T22:25:00Z">
        <w:r w:rsidR="00FA56FE">
          <w:t>é</w:t>
        </w:r>
      </w:ins>
      <w:del w:id="230" w:author="Jiří Škára" w:date="2018-04-19T22:25:00Z">
        <w:r w:rsidDel="00FA56FE">
          <w:delText>í</w:delText>
        </w:r>
      </w:del>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2190750" cy="466725"/>
                    </a:xfrm>
                    <a:prstGeom prst="rect">
                      <a:avLst/>
                    </a:prstGeom>
                  </pic:spPr>
                </pic:pic>
              </a:graphicData>
            </a:graphic>
          </wp:inline>
        </w:drawing>
      </w:r>
    </w:p>
    <w:p w14:paraId="514C3805" w14:textId="77777777" w:rsidR="00396053" w:rsidRDefault="00396053" w:rsidP="00396053">
      <w:pPr>
        <w:pStyle w:val="Titulek"/>
        <w:jc w:val="left"/>
      </w:pPr>
      <w:bookmarkStart w:id="231" w:name="_Toc511913406"/>
      <w:r>
        <w:t xml:space="preserve">Obrázek </w:t>
      </w:r>
      <w:r w:rsidR="00A93A63">
        <w:fldChar w:fldCharType="begin"/>
      </w:r>
      <w:r w:rsidR="00DA63B2">
        <w:instrText xml:space="preserve"> SEQ Obrázek \* ARABIC </w:instrText>
      </w:r>
      <w:r w:rsidR="00A93A63">
        <w:fldChar w:fldCharType="separate"/>
      </w:r>
      <w:r w:rsidR="004E4A54">
        <w:rPr>
          <w:noProof/>
        </w:rPr>
        <w:t>30</w:t>
      </w:r>
      <w:r w:rsidR="00A93A63">
        <w:rPr>
          <w:noProof/>
        </w:rPr>
        <w:fldChar w:fldCharType="end"/>
      </w:r>
      <w:r>
        <w:t xml:space="preserve"> - Ukázka komponenty stránkování vytvořené knihovny</w:t>
      </w:r>
      <w:r w:rsidR="00FA3ADB">
        <w:t xml:space="preserve"> [zdroj autor]</w:t>
      </w:r>
      <w:bookmarkEnd w:id="231"/>
    </w:p>
    <w:p w14:paraId="740E0B5A" w14:textId="77777777" w:rsidR="00396053" w:rsidRDefault="005A4016" w:rsidP="005A4016">
      <w:pPr>
        <w:pStyle w:val="3rove"/>
        <w:numPr>
          <w:ilvl w:val="2"/>
          <w:numId w:val="31"/>
        </w:numPr>
        <w:ind w:left="851" w:hanging="851"/>
      </w:pPr>
      <w:bookmarkStart w:id="232" w:name="_Toc510899381"/>
      <w:bookmarkStart w:id="233" w:name="_Toc511913364"/>
      <w:r>
        <w:t>Progress bar</w:t>
      </w:r>
      <w:bookmarkEnd w:id="232"/>
      <w:bookmarkEnd w:id="233"/>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579745" cy="127635"/>
                    </a:xfrm>
                    <a:prstGeom prst="rect">
                      <a:avLst/>
                    </a:prstGeom>
                  </pic:spPr>
                </pic:pic>
              </a:graphicData>
            </a:graphic>
          </wp:inline>
        </w:drawing>
      </w:r>
    </w:p>
    <w:p w14:paraId="77F8894C" w14:textId="77777777" w:rsidR="008A5AE9" w:rsidRPr="008A5AE9" w:rsidRDefault="008A5AE9" w:rsidP="006C58D7">
      <w:pPr>
        <w:pStyle w:val="Titulek"/>
      </w:pPr>
      <w:bookmarkStart w:id="234" w:name="_Toc511913407"/>
      <w:r>
        <w:t xml:space="preserve">Obrázek </w:t>
      </w:r>
      <w:r w:rsidR="00A93A63">
        <w:fldChar w:fldCharType="begin"/>
      </w:r>
      <w:r w:rsidR="00DA63B2">
        <w:instrText xml:space="preserve"> SEQ Obrázek \* ARABIC </w:instrText>
      </w:r>
      <w:r w:rsidR="00A93A63">
        <w:fldChar w:fldCharType="separate"/>
      </w:r>
      <w:r w:rsidR="004E4A54">
        <w:rPr>
          <w:noProof/>
        </w:rPr>
        <w:t>31</w:t>
      </w:r>
      <w:r w:rsidR="00A93A63">
        <w:rPr>
          <w:noProof/>
        </w:rPr>
        <w:fldChar w:fldCharType="end"/>
      </w:r>
      <w:r>
        <w:t xml:space="preserve"> - Ukázka komponenty Progress bar vytvořené knihovny</w:t>
      </w:r>
      <w:r w:rsidR="00FA3ADB">
        <w:t xml:space="preserve"> [zdroj autor]</w:t>
      </w:r>
      <w:bookmarkEnd w:id="234"/>
    </w:p>
    <w:p w14:paraId="14B82A50" w14:textId="77777777" w:rsidR="008A5AE9" w:rsidRDefault="008A5AE9" w:rsidP="008A5AE9">
      <w:pPr>
        <w:pStyle w:val="3rove"/>
        <w:numPr>
          <w:ilvl w:val="2"/>
          <w:numId w:val="31"/>
        </w:numPr>
        <w:ind w:left="851" w:hanging="851"/>
      </w:pPr>
      <w:bookmarkStart w:id="235" w:name="_Toc510899382"/>
      <w:bookmarkStart w:id="236" w:name="_Toc511913365"/>
      <w:r>
        <w:lastRenderedPageBreak/>
        <w:t>Záložky</w:t>
      </w:r>
      <w:bookmarkEnd w:id="235"/>
      <w:bookmarkEnd w:id="236"/>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77777777" w:rsidR="00FA3ADB" w:rsidRDefault="00FA3ADB" w:rsidP="00FA3ADB">
      <w:pPr>
        <w:pStyle w:val="Titulek"/>
      </w:pPr>
      <w:bookmarkStart w:id="237" w:name="_Toc511913430"/>
      <w:r>
        <w:t xml:space="preserve">Kód </w:t>
      </w:r>
      <w:r w:rsidR="00A93A63">
        <w:fldChar w:fldCharType="begin"/>
      </w:r>
      <w:r w:rsidR="00DA63B2">
        <w:instrText xml:space="preserve"> SEQ Kód \* ARABIC </w:instrText>
      </w:r>
      <w:r w:rsidR="00A93A63">
        <w:fldChar w:fldCharType="separate"/>
      </w:r>
      <w:r w:rsidR="004E4A54">
        <w:rPr>
          <w:noProof/>
        </w:rPr>
        <w:t>15</w:t>
      </w:r>
      <w:r w:rsidR="00A93A63">
        <w:rPr>
          <w:noProof/>
        </w:rPr>
        <w:fldChar w:fldCharType="end"/>
      </w:r>
      <w:r>
        <w:t xml:space="preserve"> - Ukázka HTML zápisu komponenty záložek vytvořené knihovny a jejích ovládacích prvků [zdroj autor]</w:t>
      </w:r>
      <w:bookmarkEnd w:id="237"/>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579745" cy="1838960"/>
                    </a:xfrm>
                    <a:prstGeom prst="rect">
                      <a:avLst/>
                    </a:prstGeom>
                  </pic:spPr>
                </pic:pic>
              </a:graphicData>
            </a:graphic>
          </wp:inline>
        </w:drawing>
      </w:r>
    </w:p>
    <w:p w14:paraId="0AA378E1" w14:textId="77777777" w:rsidR="00C836F3" w:rsidRPr="00C836F3" w:rsidRDefault="00C836F3" w:rsidP="00C836F3">
      <w:pPr>
        <w:pStyle w:val="Titulek"/>
      </w:pPr>
      <w:bookmarkStart w:id="238" w:name="_Toc511913408"/>
      <w:r>
        <w:t xml:space="preserve">Obrázek </w:t>
      </w:r>
      <w:r w:rsidR="00A93A63">
        <w:fldChar w:fldCharType="begin"/>
      </w:r>
      <w:r w:rsidR="00DA63B2">
        <w:instrText xml:space="preserve"> SEQ Obrázek \* ARABIC </w:instrText>
      </w:r>
      <w:r w:rsidR="00A93A63">
        <w:fldChar w:fldCharType="separate"/>
      </w:r>
      <w:r w:rsidR="004E4A54">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238"/>
    </w:p>
    <w:p w14:paraId="3C610743" w14:textId="77777777" w:rsidR="00FA3ADB" w:rsidRDefault="00FA3ADB" w:rsidP="00FA3ADB">
      <w:pPr>
        <w:pStyle w:val="3rove"/>
        <w:numPr>
          <w:ilvl w:val="2"/>
          <w:numId w:val="31"/>
        </w:numPr>
        <w:ind w:left="851" w:hanging="851"/>
      </w:pPr>
      <w:bookmarkStart w:id="239" w:name="_Toc510899383"/>
      <w:bookmarkStart w:id="240" w:name="_Toc511913366"/>
      <w:r>
        <w:t>Vizuály</w:t>
      </w:r>
      <w:bookmarkEnd w:id="239"/>
      <w:bookmarkEnd w:id="240"/>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241" w:name="_Toc511913367"/>
      <w:r>
        <w:lastRenderedPageBreak/>
        <w:t>Vytvoření příkladů k demonstraci možností vytvořené knihovny</w:t>
      </w:r>
      <w:bookmarkEnd w:id="241"/>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77777777" w:rsidR="00C836F3" w:rsidRDefault="000279CF" w:rsidP="000279CF">
      <w:pPr>
        <w:pStyle w:val="Titulek"/>
      </w:pPr>
      <w:bookmarkStart w:id="242" w:name="_Toc511913409"/>
      <w:r>
        <w:t xml:space="preserve">Obrázek </w:t>
      </w:r>
      <w:r w:rsidR="00A93A63">
        <w:fldChar w:fldCharType="begin"/>
      </w:r>
      <w:r w:rsidR="00DA63B2">
        <w:instrText xml:space="preserve"> SEQ Obrázek \* ARABIC </w:instrText>
      </w:r>
      <w:r w:rsidR="00A93A63">
        <w:fldChar w:fldCharType="separate"/>
      </w:r>
      <w:r w:rsidR="004E4A54">
        <w:rPr>
          <w:noProof/>
        </w:rPr>
        <w:t>33</w:t>
      </w:r>
      <w:r w:rsidR="00A93A63">
        <w:rPr>
          <w:noProof/>
        </w:rPr>
        <w:fldChar w:fldCharType="end"/>
      </w:r>
      <w:r>
        <w:t xml:space="preserve"> - Wireframe příkladu úvodní stránky [zdroj autor]</w:t>
      </w:r>
      <w:bookmarkEnd w:id="242"/>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77777777" w:rsidR="000279CF" w:rsidRDefault="000279CF" w:rsidP="000279CF">
      <w:pPr>
        <w:pStyle w:val="Titulek"/>
      </w:pPr>
      <w:bookmarkStart w:id="243" w:name="_Toc511913410"/>
      <w:r>
        <w:t xml:space="preserve">Obrázek </w:t>
      </w:r>
      <w:r w:rsidR="00A93A63">
        <w:fldChar w:fldCharType="begin"/>
      </w:r>
      <w:r w:rsidR="00DA63B2">
        <w:instrText xml:space="preserve"> SEQ Obrázek \* ARABIC </w:instrText>
      </w:r>
      <w:r w:rsidR="00A93A63">
        <w:fldChar w:fldCharType="separate"/>
      </w:r>
      <w:r w:rsidR="004E4A54">
        <w:rPr>
          <w:noProof/>
        </w:rPr>
        <w:t>34</w:t>
      </w:r>
      <w:r w:rsidR="00A93A63">
        <w:rPr>
          <w:noProof/>
        </w:rPr>
        <w:fldChar w:fldCharType="end"/>
      </w:r>
      <w:r>
        <w:t xml:space="preserve"> - Ukázka vytvořeného příkladu úvodní stránky [zdroj autor]</w:t>
      </w:r>
      <w:bookmarkEnd w:id="243"/>
    </w:p>
    <w:p w14:paraId="000744BB" w14:textId="77777777" w:rsidR="000279CF" w:rsidRDefault="000279CF" w:rsidP="000279CF">
      <w:pPr>
        <w:pStyle w:val="0Bezny"/>
      </w:pPr>
      <w:r>
        <w:t xml:space="preserve">Druhý příklad vychází z příkladu úvodní stránky – neliší se obsahem menu ani patičkou. Místo ostatního obsahu však obsahuje komponentu video vizuálu a vzorový </w:t>
      </w:r>
      <w:commentRangeStart w:id="244"/>
      <w:r>
        <w:t>formulář</w:t>
      </w:r>
      <w:commentRangeEnd w:id="244"/>
      <w:r w:rsidR="00FA56FE">
        <w:rPr>
          <w:rStyle w:val="Odkaznakoment"/>
          <w:rFonts w:eastAsia="Times New Roman" w:cs="Times New Roman"/>
          <w:lang w:eastAsia="cs-CZ"/>
        </w:rPr>
        <w:commentReference w:id="244"/>
      </w:r>
      <w:ins w:id="245" w:author="Jiří Škára" w:date="2018-04-19T22:30:00Z">
        <w:r w:rsidR="00FA56FE">
          <w:t>,</w:t>
        </w:r>
      </w:ins>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77777777" w:rsidR="000279CF" w:rsidRDefault="000279CF" w:rsidP="000279CF">
      <w:pPr>
        <w:pStyle w:val="Titulek"/>
      </w:pPr>
      <w:bookmarkStart w:id="246" w:name="_Toc511913411"/>
      <w:r>
        <w:t xml:space="preserve">Obrázek </w:t>
      </w:r>
      <w:r w:rsidR="00A93A63">
        <w:fldChar w:fldCharType="begin"/>
      </w:r>
      <w:r w:rsidR="00DA63B2">
        <w:instrText xml:space="preserve"> SEQ Obrázek \* ARABIC </w:instrText>
      </w:r>
      <w:r w:rsidR="00A93A63">
        <w:fldChar w:fldCharType="separate"/>
      </w:r>
      <w:r w:rsidR="004E4A54">
        <w:rPr>
          <w:noProof/>
        </w:rPr>
        <w:t>35</w:t>
      </w:r>
      <w:r w:rsidR="00A93A63">
        <w:rPr>
          <w:noProof/>
        </w:rPr>
        <w:fldChar w:fldCharType="end"/>
      </w:r>
      <w:r>
        <w:t xml:space="preserve"> - Wireframe příkladu kontaktní stránky [zdroj autor]</w:t>
      </w:r>
      <w:bookmarkEnd w:id="246"/>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77777777" w:rsidR="000279CF" w:rsidRDefault="000279CF" w:rsidP="000279CF">
      <w:pPr>
        <w:pStyle w:val="Titulek"/>
      </w:pPr>
      <w:bookmarkStart w:id="247" w:name="_Toc511913412"/>
      <w:r>
        <w:t xml:space="preserve">Obrázek </w:t>
      </w:r>
      <w:r w:rsidR="00A93A63">
        <w:fldChar w:fldCharType="begin"/>
      </w:r>
      <w:r w:rsidR="00DA63B2">
        <w:instrText xml:space="preserve"> SEQ Obrázek \* ARABIC </w:instrText>
      </w:r>
      <w:r w:rsidR="00A93A63">
        <w:fldChar w:fldCharType="separate"/>
      </w:r>
      <w:r w:rsidR="004E4A54">
        <w:rPr>
          <w:noProof/>
        </w:rPr>
        <w:t>36</w:t>
      </w:r>
      <w:r w:rsidR="00A93A63">
        <w:rPr>
          <w:noProof/>
        </w:rPr>
        <w:fldChar w:fldCharType="end"/>
      </w:r>
      <w:r>
        <w:t xml:space="preserve"> - Ukázka vytvořeného příkladu kontaktní stránky</w:t>
      </w:r>
      <w:r w:rsidR="008C74AA">
        <w:t xml:space="preserve"> [zdroj autor]</w:t>
      </w:r>
      <w:bookmarkEnd w:id="247"/>
    </w:p>
    <w:p w14:paraId="6863D248" w14:textId="77777777"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commentRangeStart w:id="248"/>
      <w:r w:rsidR="00A93A63">
        <w:fldChar w:fldCharType="begin"/>
      </w:r>
      <w:r w:rsidR="00A6461F">
        <w:instrText xml:space="preserve"> REF _Ref511574291 \h </w:instrText>
      </w:r>
      <w:r w:rsidR="00A93A63">
        <w:fldChar w:fldCharType="separate"/>
      </w:r>
      <w:r w:rsidR="004E4A54">
        <w:t xml:space="preserve">Obrázek </w:t>
      </w:r>
      <w:r w:rsidR="004E4A54">
        <w:rPr>
          <w:noProof/>
        </w:rPr>
        <w:t>38</w:t>
      </w:r>
      <w:r w:rsidR="00A93A63">
        <w:fldChar w:fldCharType="end"/>
      </w:r>
      <w:commentRangeEnd w:id="248"/>
      <w:r w:rsidR="00FA56FE">
        <w:rPr>
          <w:rStyle w:val="Odkaznakoment"/>
          <w:rFonts w:eastAsia="Times New Roman" w:cs="Times New Roman"/>
          <w:lang w:eastAsia="cs-CZ"/>
        </w:rPr>
        <w:commentReference w:id="248"/>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w:t>
      </w:r>
      <w:r w:rsidR="008C74AA">
        <w:lastRenderedPageBreak/>
        <w:t xml:space="preserve">medií, 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77777777" w:rsidR="008C74AA" w:rsidRDefault="008C74AA" w:rsidP="008C74AA">
      <w:pPr>
        <w:pStyle w:val="Titulek"/>
      </w:pPr>
      <w:bookmarkStart w:id="249" w:name="_Toc511913413"/>
      <w:r>
        <w:t xml:space="preserve">Obrázek </w:t>
      </w:r>
      <w:r w:rsidR="00A93A63">
        <w:fldChar w:fldCharType="begin"/>
      </w:r>
      <w:r w:rsidR="00DA63B2">
        <w:instrText xml:space="preserve"> SEQ Obrázek \* ARABIC </w:instrText>
      </w:r>
      <w:r w:rsidR="00A93A63">
        <w:fldChar w:fldCharType="separate"/>
      </w:r>
      <w:r w:rsidR="004E4A54">
        <w:rPr>
          <w:noProof/>
        </w:rPr>
        <w:t>37</w:t>
      </w:r>
      <w:r w:rsidR="00A93A63">
        <w:rPr>
          <w:noProof/>
        </w:rPr>
        <w:fldChar w:fldCharType="end"/>
      </w:r>
      <w:r>
        <w:t xml:space="preserve"> - Wireframe příkladu projektové stránky [zdroj autor]</w:t>
      </w:r>
      <w:bookmarkEnd w:id="249"/>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77777777" w:rsidR="008C74AA" w:rsidRDefault="008C74AA" w:rsidP="008C74AA">
      <w:pPr>
        <w:pStyle w:val="Titulek"/>
      </w:pPr>
      <w:bookmarkStart w:id="250" w:name="_Ref511574291"/>
      <w:bookmarkStart w:id="251" w:name="_Toc511913414"/>
      <w:r>
        <w:t xml:space="preserve">Obrázek </w:t>
      </w:r>
      <w:r w:rsidR="00A93A63">
        <w:fldChar w:fldCharType="begin"/>
      </w:r>
      <w:r w:rsidR="00DA63B2">
        <w:instrText xml:space="preserve"> SEQ Obrázek \* ARABIC </w:instrText>
      </w:r>
      <w:r w:rsidR="00A93A63">
        <w:fldChar w:fldCharType="separate"/>
      </w:r>
      <w:r w:rsidR="004E4A54">
        <w:rPr>
          <w:noProof/>
        </w:rPr>
        <w:t>38</w:t>
      </w:r>
      <w:r w:rsidR="00A93A63">
        <w:rPr>
          <w:noProof/>
        </w:rPr>
        <w:fldChar w:fldCharType="end"/>
      </w:r>
      <w:bookmarkEnd w:id="250"/>
      <w:r>
        <w:t xml:space="preserve"> - </w:t>
      </w:r>
      <w:r w:rsidRPr="00C125CB">
        <w:t xml:space="preserve">Ukázka vytvořeného příkladu </w:t>
      </w:r>
      <w:r>
        <w:t>projektové</w:t>
      </w:r>
      <w:r w:rsidRPr="00C125CB">
        <w:t xml:space="preserve"> stránky [zdroj autor]</w:t>
      </w:r>
      <w:bookmarkEnd w:id="251"/>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252" w:name="_Toc511913368"/>
      <w:bookmarkStart w:id="253" w:name="_Toc510899387"/>
      <w:r>
        <w:rPr>
          <w:rFonts w:eastAsiaTheme="minorHAnsi"/>
        </w:rPr>
        <w:lastRenderedPageBreak/>
        <w:t>Vytvoření dokumentace a publikování knihovny</w:t>
      </w:r>
      <w:bookmarkEnd w:id="252"/>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254" w:name="_Toc511913369"/>
      <w:r>
        <w:t>Vytvoření dokumentace</w:t>
      </w:r>
      <w:bookmarkEnd w:id="254"/>
    </w:p>
    <w:p w14:paraId="5D150367" w14:textId="77777777" w:rsidR="00C449E0" w:rsidRDefault="00C449E0" w:rsidP="00C449E0">
      <w:pPr>
        <w:pStyle w:val="0Bezny"/>
      </w:pPr>
      <w:r>
        <w:t xml:space="preserve">Dokumentace pro knihovnu byla vytvořena jako samostatná webová stránka umístěna na adrese </w:t>
      </w:r>
      <w:hyperlink r:id="rId77"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553641" cy="2757544"/>
                    </a:xfrm>
                    <a:prstGeom prst="rect">
                      <a:avLst/>
                    </a:prstGeom>
                  </pic:spPr>
                </pic:pic>
              </a:graphicData>
            </a:graphic>
          </wp:inline>
        </w:drawing>
      </w:r>
    </w:p>
    <w:p w14:paraId="7CFDB4BD" w14:textId="77777777" w:rsidR="009F6A43" w:rsidRDefault="009F6A43" w:rsidP="009F6A43">
      <w:pPr>
        <w:pStyle w:val="Titulek"/>
      </w:pPr>
      <w:bookmarkStart w:id="255" w:name="_Toc511913415"/>
      <w:r>
        <w:t xml:space="preserve">Obrázek </w:t>
      </w:r>
      <w:r w:rsidR="00A93A63">
        <w:fldChar w:fldCharType="begin"/>
      </w:r>
      <w:r w:rsidR="00DA63B2">
        <w:instrText xml:space="preserve"> SEQ Obrázek \* ARABIC </w:instrText>
      </w:r>
      <w:r w:rsidR="00A93A63">
        <w:fldChar w:fldCharType="separate"/>
      </w:r>
      <w:r w:rsidR="004E4A54">
        <w:rPr>
          <w:noProof/>
        </w:rPr>
        <w:t>39</w:t>
      </w:r>
      <w:r w:rsidR="00A93A63">
        <w:rPr>
          <w:noProof/>
        </w:rPr>
        <w:fldChar w:fldCharType="end"/>
      </w:r>
      <w:r>
        <w:t xml:space="preserve"> - Ukázka dokumentace knihovny</w:t>
      </w:r>
      <w:bookmarkEnd w:id="255"/>
    </w:p>
    <w:p w14:paraId="2C0BBFEE" w14:textId="77777777" w:rsidR="009F6A43" w:rsidRDefault="009F6A43" w:rsidP="009F6A43">
      <w:pPr>
        <w:pStyle w:val="2rove"/>
        <w:numPr>
          <w:ilvl w:val="1"/>
          <w:numId w:val="31"/>
        </w:numPr>
        <w:ind w:left="851" w:hanging="851"/>
      </w:pPr>
      <w:bookmarkStart w:id="256" w:name="_Toc511913370"/>
      <w:r>
        <w:t>Publikování knihovny</w:t>
      </w:r>
      <w:bookmarkEnd w:id="256"/>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77777777" w:rsidR="00815520" w:rsidRDefault="00732746" w:rsidP="00732746">
      <w:pPr>
        <w:pStyle w:val="Titulek"/>
      </w:pPr>
      <w:bookmarkStart w:id="257" w:name="_Toc511913431"/>
      <w:r>
        <w:t xml:space="preserve">Kód </w:t>
      </w:r>
      <w:r w:rsidR="00A93A63">
        <w:fldChar w:fldCharType="begin"/>
      </w:r>
      <w:r w:rsidR="00DA63B2">
        <w:instrText xml:space="preserve"> SEQ Kód \* ARABIC </w:instrText>
      </w:r>
      <w:r w:rsidR="00A93A63">
        <w:fldChar w:fldCharType="separate"/>
      </w:r>
      <w:r w:rsidR="004E4A54">
        <w:rPr>
          <w:noProof/>
        </w:rPr>
        <w:t>16</w:t>
      </w:r>
      <w:r w:rsidR="00A93A63">
        <w:rPr>
          <w:noProof/>
        </w:rPr>
        <w:fldChar w:fldCharType="end"/>
      </w:r>
      <w:r>
        <w:t xml:space="preserve"> - Příkazy balíčkovacích systémů pro instalaci vytvořené knihovny</w:t>
      </w:r>
      <w:bookmarkEnd w:id="257"/>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258" w:name="_Toc511913371"/>
      <w:r w:rsidRPr="00893289">
        <w:rPr>
          <w:rFonts w:eastAsiaTheme="minorHAnsi"/>
        </w:rPr>
        <w:lastRenderedPageBreak/>
        <w:t>Závěr</w:t>
      </w:r>
      <w:bookmarkEnd w:id="253"/>
      <w:bookmarkEnd w:id="258"/>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77777777"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4E4A54">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w:t>
      </w:r>
      <w:r>
        <w:lastRenderedPageBreak/>
        <w:t xml:space="preserve">funkcí komponent. Podle dalších projektů, které bude </w:t>
      </w:r>
      <w:commentRangeStart w:id="259"/>
      <w:r>
        <w:t>vyvíjet</w:t>
      </w:r>
      <w:commentRangeEnd w:id="259"/>
      <w:r w:rsidR="006D6117">
        <w:rPr>
          <w:rStyle w:val="Odkaznakoment"/>
          <w:rFonts w:eastAsia="Times New Roman" w:cs="Times New Roman"/>
          <w:lang w:eastAsia="cs-CZ"/>
        </w:rPr>
        <w:commentReference w:id="259"/>
      </w:r>
      <w:ins w:id="260" w:author="Jiří Škára" w:date="2018-04-19T22:42:00Z">
        <w:r w:rsidR="006D6117">
          <w:t>,</w:t>
        </w:r>
      </w:ins>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261" w:name="_Toc510899388"/>
      <w:bookmarkStart w:id="262" w:name="_Toc511913372"/>
      <w:r>
        <w:lastRenderedPageBreak/>
        <w:t>Terminologický slovník</w:t>
      </w:r>
      <w:bookmarkEnd w:id="261"/>
      <w:bookmarkEnd w:id="262"/>
    </w:p>
    <w:tbl>
      <w:tblPr>
        <w:tblStyle w:val="Tabulkaseznamu3zvraznn51"/>
        <w:tblW w:w="0" w:type="auto"/>
        <w:tblLook w:val="04A0" w:firstRow="1" w:lastRow="0" w:firstColumn="1" w:lastColumn="0" w:noHBand="0" w:noVBand="1"/>
      </w:tblPr>
      <w:tblGrid>
        <w:gridCol w:w="4500"/>
        <w:gridCol w:w="4503"/>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77777777"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4E4A54">
              <w:t xml:space="preserve">Obrázek </w:t>
            </w:r>
            <w:r w:rsidR="004E4A54">
              <w:rPr>
                <w:noProof/>
              </w:rPr>
              <w:t>6</w:t>
            </w:r>
            <w:r w:rsidR="004E4A54">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77777777"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4E4A54">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4E4A54">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knihovny bývají též často nazývány CSS </w:t>
            </w:r>
            <w:r>
              <w:lastRenderedPageBreak/>
              <w:t xml:space="preserve">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t>CSS preprocesor</w:t>
            </w:r>
          </w:p>
        </w:tc>
        <w:tc>
          <w:tcPr>
            <w:tcW w:w="4531" w:type="dxa"/>
          </w:tcPr>
          <w:p w14:paraId="19923B47" w14:textId="77777777"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4E4A54">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4E4A54">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77777777"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těchto prvků dle okna uživatelova prohlížeče (či </w:t>
            </w:r>
            <w:r>
              <w:lastRenderedPageBreak/>
              <w:t>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4E4A54">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77777777"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4E4A54">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77777777"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4E4A54">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77777777"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4E4A54">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4E4A54">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w:t>
            </w:r>
            <w:r>
              <w:lastRenderedPageBreak/>
              <w:t xml:space="preserve">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77777777"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4E4A54">
              <w:t xml:space="preserve">Obrázek </w:t>
            </w:r>
            <w:r w:rsidR="004E4A54">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77777777"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4E4A54">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77777777"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Syntactically awesome style sheets, jeden z nejznámějších a nejpoužívanějších CSS 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4E4A54">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77777777"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4E4A54">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77777777"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4E4A54">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9"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4E4A54">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263" w:name="_Toc510899389"/>
      <w:bookmarkStart w:id="264" w:name="_Toc511913373"/>
      <w:r>
        <w:lastRenderedPageBreak/>
        <w:t>Použitá literatura</w:t>
      </w:r>
      <w:bookmarkEnd w:id="263"/>
      <w:bookmarkEnd w:id="264"/>
    </w:p>
    <w:p w14:paraId="4441A0D9" w14:textId="77777777"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265" w:name="_Ref504754491"/>
      <w:bookmarkStart w:id="266"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http://blog.meebio.cz/clanek/158/uvod-do-grid-systemu/</w:t>
        </w:r>
      </w:hyperlink>
      <w:bookmarkEnd w:id="265"/>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267"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267"/>
    </w:p>
    <w:p w14:paraId="21DA770C" w14:textId="77777777" w:rsidR="006E7988" w:rsidRPr="0049060A" w:rsidRDefault="006E7988" w:rsidP="00417277">
      <w:pPr>
        <w:pStyle w:val="0Bezny"/>
        <w:numPr>
          <w:ilvl w:val="0"/>
          <w:numId w:val="14"/>
        </w:numPr>
        <w:spacing w:after="160"/>
        <w:ind w:hanging="720"/>
        <w:jc w:val="left"/>
        <w:rPr>
          <w:rFonts w:cs="Times New Roman"/>
        </w:rPr>
      </w:pPr>
      <w:bookmarkStart w:id="268"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http://fantasai.inkedblade.net/weblog/2012/css-layout-evolution/</w:t>
        </w:r>
      </w:hyperlink>
      <w:bookmarkEnd w:id="268"/>
    </w:p>
    <w:p w14:paraId="5515BDE8" w14:textId="77777777" w:rsidR="006E7988" w:rsidRPr="0049060A" w:rsidRDefault="006E7988" w:rsidP="00417277">
      <w:pPr>
        <w:pStyle w:val="0Bezny"/>
        <w:numPr>
          <w:ilvl w:val="0"/>
          <w:numId w:val="14"/>
        </w:numPr>
        <w:spacing w:after="160"/>
        <w:ind w:hanging="720"/>
        <w:jc w:val="left"/>
        <w:rPr>
          <w:rFonts w:cs="Times New Roman"/>
        </w:rPr>
      </w:pPr>
      <w:bookmarkStart w:id="269"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https://www.interval.cz/clanky/tvorba-layoutu-webu-teoreticky-uvod/</w:t>
        </w:r>
      </w:hyperlink>
      <w:bookmarkEnd w:id="269"/>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270"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270"/>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271"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271"/>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272" w:name="_Ref508129266"/>
      <w:r w:rsidRPr="0049060A">
        <w:rPr>
          <w:rFonts w:cs="Times New Roman"/>
        </w:rPr>
        <w:t>Vzhůru do CSS3. Martin Michálek, 2015. ISBN 978-80-260-8440-2.</w:t>
      </w:r>
      <w:bookmarkEnd w:id="266"/>
      <w:bookmarkEnd w:id="272"/>
    </w:p>
    <w:p w14:paraId="3AC06F9D" w14:textId="77777777"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273"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3" w:history="1">
        <w:r w:rsidRPr="0049060A">
          <w:rPr>
            <w:rStyle w:val="Hypertextovodkaz"/>
            <w:rFonts w:cs="Times New Roman"/>
          </w:rPr>
          <w:t>https://caniuse.com</w:t>
        </w:r>
      </w:hyperlink>
      <w:bookmarkEnd w:id="273"/>
    </w:p>
    <w:p w14:paraId="0386AC29" w14:textId="77777777"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274"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https://sass-lang.com/</w:t>
        </w:r>
      </w:hyperlink>
      <w:bookmarkEnd w:id="274"/>
    </w:p>
    <w:p w14:paraId="6087575E" w14:textId="77777777"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275"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https://opensource.com/resources/what-open-source</w:t>
        </w:r>
      </w:hyperlink>
      <w:bookmarkEnd w:id="275"/>
      <w:r w:rsidRPr="0049060A">
        <w:rPr>
          <w:rFonts w:cs="Times New Roman"/>
        </w:rPr>
        <w:t xml:space="preserve"> </w:t>
      </w:r>
    </w:p>
    <w:p w14:paraId="432F8D03" w14:textId="77777777" w:rsidR="00A03820" w:rsidRPr="0049060A" w:rsidRDefault="00A03820" w:rsidP="00417277">
      <w:pPr>
        <w:pStyle w:val="0Bezny"/>
        <w:numPr>
          <w:ilvl w:val="0"/>
          <w:numId w:val="14"/>
        </w:numPr>
        <w:spacing w:after="160"/>
        <w:ind w:hanging="720"/>
        <w:jc w:val="left"/>
        <w:rPr>
          <w:rFonts w:cs="Times New Roman"/>
        </w:rPr>
      </w:pPr>
      <w:bookmarkStart w:id="276"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6" w:history="1">
        <w:r w:rsidRPr="0049060A">
          <w:rPr>
            <w:rStyle w:val="Hypertextovodkaz"/>
            <w:rFonts w:cs="Times New Roman"/>
          </w:rPr>
          <w:t>https://www.w3schools.com/</w:t>
        </w:r>
      </w:hyperlink>
      <w:bookmarkEnd w:id="276"/>
      <w:r w:rsidRPr="0049060A">
        <w:rPr>
          <w:rFonts w:cs="Times New Roman"/>
        </w:rPr>
        <w:t xml:space="preserve"> </w:t>
      </w:r>
    </w:p>
    <w:p w14:paraId="12417A18" w14:textId="77777777"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277"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https://getbootstrap.com</w:t>
        </w:r>
      </w:hyperlink>
      <w:bookmarkEnd w:id="277"/>
    </w:p>
    <w:p w14:paraId="74F5A190" w14:textId="77777777" w:rsidR="00A03820" w:rsidRPr="0049060A" w:rsidRDefault="00A03820" w:rsidP="00417277">
      <w:pPr>
        <w:pStyle w:val="0Bezny"/>
        <w:numPr>
          <w:ilvl w:val="0"/>
          <w:numId w:val="14"/>
        </w:numPr>
        <w:spacing w:after="160"/>
        <w:ind w:hanging="720"/>
        <w:jc w:val="left"/>
        <w:rPr>
          <w:rFonts w:cs="Times New Roman"/>
        </w:rPr>
      </w:pPr>
      <w:bookmarkStart w:id="278"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8" w:history="1">
        <w:r w:rsidRPr="0049060A">
          <w:rPr>
            <w:rStyle w:val="Hypertextovodkaz"/>
            <w:rFonts w:cs="Times New Roman"/>
          </w:rPr>
          <w:t>http://jquery.com/</w:t>
        </w:r>
      </w:hyperlink>
      <w:bookmarkEnd w:id="278"/>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279"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279"/>
    </w:p>
    <w:p w14:paraId="64274949" w14:textId="77777777"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280"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https://yarnpkg.com</w:t>
        </w:r>
      </w:hyperlink>
      <w:bookmarkEnd w:id="280"/>
    </w:p>
    <w:p w14:paraId="52335B92" w14:textId="77777777" w:rsidR="0049060A" w:rsidRDefault="0049060A" w:rsidP="00417277">
      <w:pPr>
        <w:pStyle w:val="0Bezny"/>
        <w:numPr>
          <w:ilvl w:val="0"/>
          <w:numId w:val="14"/>
        </w:numPr>
        <w:spacing w:after="160"/>
        <w:ind w:hanging="720"/>
        <w:jc w:val="left"/>
        <w:rPr>
          <w:rFonts w:cs="Times New Roman"/>
        </w:rPr>
      </w:pPr>
      <w:bookmarkStart w:id="281"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https://medium.com/@nikjohn/facebooks-yarn-vs-npm-is-yarn-really-better-1890b3ea6515</w:t>
        </w:r>
      </w:hyperlink>
      <w:bookmarkEnd w:id="281"/>
      <w:r w:rsidRPr="0049060A">
        <w:rPr>
          <w:rFonts w:cs="Times New Roman"/>
        </w:rPr>
        <w:t xml:space="preserve"> </w:t>
      </w:r>
    </w:p>
    <w:p w14:paraId="174CD904" w14:textId="77777777"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282"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91" w:history="1">
        <w:r w:rsidRPr="002D48D9">
          <w:rPr>
            <w:rStyle w:val="Hypertextovodkaz"/>
            <w:rFonts w:cs="Times New Roman"/>
          </w:rPr>
          <w:t>https://gulpjs.com/</w:t>
        </w:r>
      </w:hyperlink>
      <w:bookmarkEnd w:id="282"/>
      <w:r>
        <w:rPr>
          <w:rFonts w:cs="Times New Roman"/>
        </w:rPr>
        <w:t xml:space="preserve"> </w:t>
      </w:r>
    </w:p>
    <w:p w14:paraId="7A2E3448" w14:textId="77777777" w:rsidR="00973621" w:rsidRPr="0049060A" w:rsidRDefault="00973621" w:rsidP="00417277">
      <w:pPr>
        <w:pStyle w:val="0Bezny"/>
        <w:numPr>
          <w:ilvl w:val="0"/>
          <w:numId w:val="14"/>
        </w:numPr>
        <w:spacing w:after="160"/>
        <w:ind w:hanging="720"/>
        <w:jc w:val="left"/>
        <w:rPr>
          <w:rFonts w:cs="Times New Roman"/>
        </w:rPr>
      </w:pPr>
      <w:bookmarkStart w:id="283"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https://www.smashingmagazine.com/2015/11/using-system-ui-fonts-practical-guide/</w:t>
        </w:r>
      </w:hyperlink>
      <w:bookmarkEnd w:id="283"/>
      <w:r w:rsidRPr="0049060A">
        <w:rPr>
          <w:rFonts w:cs="Times New Roman"/>
        </w:rPr>
        <w:t xml:space="preserve"> </w:t>
      </w:r>
    </w:p>
    <w:p w14:paraId="5998B972" w14:textId="77777777" w:rsidR="009A2A2D" w:rsidRPr="0049060A" w:rsidRDefault="00DD2330" w:rsidP="00417277">
      <w:pPr>
        <w:pStyle w:val="0Bezny"/>
        <w:numPr>
          <w:ilvl w:val="0"/>
          <w:numId w:val="14"/>
        </w:numPr>
        <w:spacing w:after="160"/>
        <w:ind w:hanging="720"/>
        <w:jc w:val="left"/>
        <w:rPr>
          <w:rFonts w:cs="Times New Roman"/>
        </w:rPr>
      </w:pPr>
      <w:bookmarkStart w:id="284"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3" w:history="1">
        <w:r w:rsidRPr="0049060A">
          <w:rPr>
            <w:rStyle w:val="Hypertextovodkaz"/>
            <w:rFonts w:cs="Times New Roman"/>
          </w:rPr>
          <w:t>https://foundation.zurb.com/</w:t>
        </w:r>
      </w:hyperlink>
      <w:bookmarkEnd w:id="284"/>
      <w:r w:rsidRPr="0049060A">
        <w:rPr>
          <w:rFonts w:cs="Times New Roman"/>
        </w:rPr>
        <w:t xml:space="preserve"> </w:t>
      </w:r>
    </w:p>
    <w:p w14:paraId="530F3E07" w14:textId="77777777" w:rsidR="009A2A2D" w:rsidRPr="0049060A" w:rsidRDefault="009A2A2D" w:rsidP="00417277">
      <w:pPr>
        <w:pStyle w:val="0Bezny"/>
        <w:numPr>
          <w:ilvl w:val="0"/>
          <w:numId w:val="14"/>
        </w:numPr>
        <w:spacing w:after="160"/>
        <w:ind w:hanging="720"/>
        <w:jc w:val="left"/>
        <w:rPr>
          <w:rFonts w:cs="Times New Roman"/>
        </w:rPr>
      </w:pPr>
      <w:bookmarkStart w:id="285"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4" w:history="1">
        <w:r w:rsidRPr="0049060A">
          <w:rPr>
            <w:rStyle w:val="Hypertextovodkaz"/>
            <w:rFonts w:cs="Times New Roman"/>
          </w:rPr>
          <w:t>https://purecss.io/</w:t>
        </w:r>
      </w:hyperlink>
      <w:bookmarkEnd w:id="285"/>
    </w:p>
    <w:p w14:paraId="0ACB76CD" w14:textId="77777777" w:rsidR="009A2A2D" w:rsidRPr="0049060A" w:rsidRDefault="009A2A2D" w:rsidP="00417277">
      <w:pPr>
        <w:pStyle w:val="0Bezny"/>
        <w:numPr>
          <w:ilvl w:val="0"/>
          <w:numId w:val="14"/>
        </w:numPr>
        <w:spacing w:after="160"/>
        <w:ind w:hanging="720"/>
        <w:jc w:val="left"/>
        <w:rPr>
          <w:rFonts w:cs="Times New Roman"/>
        </w:rPr>
      </w:pPr>
      <w:bookmarkStart w:id="286"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5" w:history="1">
        <w:r w:rsidRPr="0049060A">
          <w:rPr>
            <w:rStyle w:val="Hypertextovodkaz"/>
            <w:rFonts w:cs="Times New Roman"/>
          </w:rPr>
          <w:t>https://bulma.io/</w:t>
        </w:r>
      </w:hyperlink>
      <w:bookmarkEnd w:id="286"/>
      <w:r w:rsidRPr="0049060A">
        <w:rPr>
          <w:rFonts w:cs="Times New Roman"/>
        </w:rPr>
        <w:t xml:space="preserve"> </w:t>
      </w:r>
    </w:p>
    <w:p w14:paraId="3A994B4C" w14:textId="77777777" w:rsidR="001A6516" w:rsidRPr="0049060A" w:rsidRDefault="001A6516" w:rsidP="00417277">
      <w:pPr>
        <w:pStyle w:val="0Bezny"/>
        <w:numPr>
          <w:ilvl w:val="0"/>
          <w:numId w:val="14"/>
        </w:numPr>
        <w:spacing w:after="160"/>
        <w:ind w:hanging="720"/>
        <w:jc w:val="left"/>
        <w:rPr>
          <w:rFonts w:cs="Times New Roman"/>
        </w:rPr>
      </w:pPr>
      <w:bookmarkStart w:id="287"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6" w:history="1">
        <w:r w:rsidRPr="0049060A">
          <w:rPr>
            <w:rStyle w:val="Hypertextovodkaz"/>
            <w:rFonts w:cs="Times New Roman"/>
          </w:rPr>
          <w:t>https://blog.aira.cz/jak-se-dela-web-podivejte-se-jak-vznika-wireframe</w:t>
        </w:r>
      </w:hyperlink>
      <w:bookmarkEnd w:id="287"/>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288" w:name="_Toc511913374"/>
      <w:r w:rsidRPr="00DE60EF">
        <w:lastRenderedPageBreak/>
        <w:t>Seznam obrázků</w:t>
      </w:r>
      <w:bookmarkEnd w:id="288"/>
    </w:p>
    <w:p w14:paraId="4F9828FF" w14:textId="77777777" w:rsidR="004E4A54"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hyperlink r:id="rId97" w:anchor="_Toc511913377" w:history="1">
        <w:r w:rsidR="004E4A54" w:rsidRPr="00C41392">
          <w:rPr>
            <w:rStyle w:val="Hypertextovodkaz"/>
            <w:noProof/>
          </w:rPr>
          <w:t>Obrázek 1 - Zjednodušená struktura Media Query zápisu. [6]</w:t>
        </w:r>
        <w:r w:rsidR="004E4A54">
          <w:rPr>
            <w:noProof/>
            <w:webHidden/>
          </w:rPr>
          <w:tab/>
        </w:r>
        <w:r>
          <w:rPr>
            <w:noProof/>
            <w:webHidden/>
          </w:rPr>
          <w:fldChar w:fldCharType="begin"/>
        </w:r>
        <w:r w:rsidR="004E4A54">
          <w:rPr>
            <w:noProof/>
            <w:webHidden/>
          </w:rPr>
          <w:instrText xml:space="preserve"> PAGEREF _Toc511913377 \h </w:instrText>
        </w:r>
        <w:r>
          <w:rPr>
            <w:noProof/>
            <w:webHidden/>
          </w:rPr>
        </w:r>
        <w:r>
          <w:rPr>
            <w:noProof/>
            <w:webHidden/>
          </w:rPr>
          <w:fldChar w:fldCharType="separate"/>
        </w:r>
        <w:r w:rsidR="004E4A54">
          <w:rPr>
            <w:noProof/>
            <w:webHidden/>
          </w:rPr>
          <w:t>12</w:t>
        </w:r>
        <w:r>
          <w:rPr>
            <w:noProof/>
            <w:webHidden/>
          </w:rPr>
          <w:fldChar w:fldCharType="end"/>
        </w:r>
      </w:hyperlink>
    </w:p>
    <w:p w14:paraId="1B6997BB"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78" w:history="1">
        <w:r w:rsidR="004E4A54" w:rsidRPr="00C41392">
          <w:rPr>
            <w:rStyle w:val="Hypertextovodkaz"/>
            <w:noProof/>
          </w:rPr>
          <w:t>Obrázek 2- Schéma použití flexboxu [7]</w:t>
        </w:r>
        <w:r w:rsidR="004E4A54">
          <w:rPr>
            <w:noProof/>
            <w:webHidden/>
          </w:rPr>
          <w:tab/>
        </w:r>
        <w:r w:rsidR="00A93A63">
          <w:rPr>
            <w:noProof/>
            <w:webHidden/>
          </w:rPr>
          <w:fldChar w:fldCharType="begin"/>
        </w:r>
        <w:r w:rsidR="004E4A54">
          <w:rPr>
            <w:noProof/>
            <w:webHidden/>
          </w:rPr>
          <w:instrText xml:space="preserve"> PAGEREF _Toc511913378 \h </w:instrText>
        </w:r>
        <w:r w:rsidR="00A93A63">
          <w:rPr>
            <w:noProof/>
            <w:webHidden/>
          </w:rPr>
        </w:r>
        <w:r w:rsidR="00A93A63">
          <w:rPr>
            <w:noProof/>
            <w:webHidden/>
          </w:rPr>
          <w:fldChar w:fldCharType="separate"/>
        </w:r>
        <w:r w:rsidR="004E4A54">
          <w:rPr>
            <w:noProof/>
            <w:webHidden/>
          </w:rPr>
          <w:t>13</w:t>
        </w:r>
        <w:r w:rsidR="00A93A63">
          <w:rPr>
            <w:noProof/>
            <w:webHidden/>
          </w:rPr>
          <w:fldChar w:fldCharType="end"/>
        </w:r>
      </w:hyperlink>
    </w:p>
    <w:p w14:paraId="3CEE934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79" w:history="1">
        <w:r w:rsidR="004E4A54" w:rsidRPr="00C41392">
          <w:rPr>
            <w:rStyle w:val="Hypertextovodkaz"/>
            <w:noProof/>
          </w:rPr>
          <w:t>Obrázek 3 - Zobrazení uvažovaných prvků na velkém rozlišení obrazovky [zdroj autor]</w:t>
        </w:r>
        <w:r w:rsidR="004E4A54">
          <w:rPr>
            <w:noProof/>
            <w:webHidden/>
          </w:rPr>
          <w:tab/>
        </w:r>
        <w:r w:rsidR="00A93A63">
          <w:rPr>
            <w:noProof/>
            <w:webHidden/>
          </w:rPr>
          <w:fldChar w:fldCharType="begin"/>
        </w:r>
        <w:r w:rsidR="004E4A54">
          <w:rPr>
            <w:noProof/>
            <w:webHidden/>
          </w:rPr>
          <w:instrText xml:space="preserve"> PAGEREF _Toc511913379 \h </w:instrText>
        </w:r>
        <w:r w:rsidR="00A93A63">
          <w:rPr>
            <w:noProof/>
            <w:webHidden/>
          </w:rPr>
        </w:r>
        <w:r w:rsidR="00A93A63">
          <w:rPr>
            <w:noProof/>
            <w:webHidden/>
          </w:rPr>
          <w:fldChar w:fldCharType="separate"/>
        </w:r>
        <w:r w:rsidR="004E4A54">
          <w:rPr>
            <w:noProof/>
            <w:webHidden/>
          </w:rPr>
          <w:t>15</w:t>
        </w:r>
        <w:r w:rsidR="00A93A63">
          <w:rPr>
            <w:noProof/>
            <w:webHidden/>
          </w:rPr>
          <w:fldChar w:fldCharType="end"/>
        </w:r>
      </w:hyperlink>
    </w:p>
    <w:p w14:paraId="279533C2"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0" w:history="1">
        <w:r w:rsidR="004E4A54" w:rsidRPr="00C41392">
          <w:rPr>
            <w:rStyle w:val="Hypertextovodkaz"/>
            <w:noProof/>
          </w:rPr>
          <w:t>Obrázek 4 - Zobrazení uvažovaných prvků při menším rozlišení obrazovky [zdroj autor]</w:t>
        </w:r>
        <w:r w:rsidR="004E4A54">
          <w:rPr>
            <w:noProof/>
            <w:webHidden/>
          </w:rPr>
          <w:tab/>
        </w:r>
        <w:r w:rsidR="00A93A63">
          <w:rPr>
            <w:noProof/>
            <w:webHidden/>
          </w:rPr>
          <w:fldChar w:fldCharType="begin"/>
        </w:r>
        <w:r w:rsidR="004E4A54">
          <w:rPr>
            <w:noProof/>
            <w:webHidden/>
          </w:rPr>
          <w:instrText xml:space="preserve"> PAGEREF _Toc511913380 \h </w:instrText>
        </w:r>
        <w:r w:rsidR="00A93A63">
          <w:rPr>
            <w:noProof/>
            <w:webHidden/>
          </w:rPr>
        </w:r>
        <w:r w:rsidR="00A93A63">
          <w:rPr>
            <w:noProof/>
            <w:webHidden/>
          </w:rPr>
          <w:fldChar w:fldCharType="separate"/>
        </w:r>
        <w:r w:rsidR="004E4A54">
          <w:rPr>
            <w:noProof/>
            <w:webHidden/>
          </w:rPr>
          <w:t>15</w:t>
        </w:r>
        <w:r w:rsidR="00A93A63">
          <w:rPr>
            <w:noProof/>
            <w:webHidden/>
          </w:rPr>
          <w:fldChar w:fldCharType="end"/>
        </w:r>
      </w:hyperlink>
    </w:p>
    <w:p w14:paraId="21EF63F5"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1" w:history="1">
        <w:r w:rsidR="004E4A54" w:rsidRPr="00C41392">
          <w:rPr>
            <w:rStyle w:val="Hypertextovodkaz"/>
            <w:noProof/>
          </w:rPr>
          <w:t>Obrázek 5 - Zobrazení uvažovaných prvků na nejmenším rozlišení obrazovky (např. mobilním telefonu) [zdroj autor]</w:t>
        </w:r>
        <w:r w:rsidR="004E4A54">
          <w:rPr>
            <w:noProof/>
            <w:webHidden/>
          </w:rPr>
          <w:tab/>
        </w:r>
        <w:r w:rsidR="00A93A63">
          <w:rPr>
            <w:noProof/>
            <w:webHidden/>
          </w:rPr>
          <w:fldChar w:fldCharType="begin"/>
        </w:r>
        <w:r w:rsidR="004E4A54">
          <w:rPr>
            <w:noProof/>
            <w:webHidden/>
          </w:rPr>
          <w:instrText xml:space="preserve"> PAGEREF _Toc511913381 \h </w:instrText>
        </w:r>
        <w:r w:rsidR="00A93A63">
          <w:rPr>
            <w:noProof/>
            <w:webHidden/>
          </w:rPr>
        </w:r>
        <w:r w:rsidR="00A93A63">
          <w:rPr>
            <w:noProof/>
            <w:webHidden/>
          </w:rPr>
          <w:fldChar w:fldCharType="separate"/>
        </w:r>
        <w:r w:rsidR="004E4A54">
          <w:rPr>
            <w:noProof/>
            <w:webHidden/>
          </w:rPr>
          <w:t>15</w:t>
        </w:r>
        <w:r w:rsidR="00A93A63">
          <w:rPr>
            <w:noProof/>
            <w:webHidden/>
          </w:rPr>
          <w:fldChar w:fldCharType="end"/>
        </w:r>
      </w:hyperlink>
    </w:p>
    <w:p w14:paraId="77DA769B"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2" w:history="1">
        <w:r w:rsidR="004E4A54" w:rsidRPr="00C41392">
          <w:rPr>
            <w:rStyle w:val="Hypertextovodkaz"/>
            <w:noProof/>
          </w:rPr>
          <w:t>Obrázek 6 - Ukázka komponenty Carousel vytvořené pomocí knihovny Bootstrap. Carousel je všeobecně uznávaný název pro tento druh komponenty. [11]</w:t>
        </w:r>
        <w:r w:rsidR="004E4A54">
          <w:rPr>
            <w:noProof/>
            <w:webHidden/>
          </w:rPr>
          <w:tab/>
        </w:r>
        <w:r w:rsidR="00A93A63">
          <w:rPr>
            <w:noProof/>
            <w:webHidden/>
          </w:rPr>
          <w:fldChar w:fldCharType="begin"/>
        </w:r>
        <w:r w:rsidR="004E4A54">
          <w:rPr>
            <w:noProof/>
            <w:webHidden/>
          </w:rPr>
          <w:instrText xml:space="preserve"> PAGEREF _Toc511913382 \h </w:instrText>
        </w:r>
        <w:r w:rsidR="00A93A63">
          <w:rPr>
            <w:noProof/>
            <w:webHidden/>
          </w:rPr>
        </w:r>
        <w:r w:rsidR="00A93A63">
          <w:rPr>
            <w:noProof/>
            <w:webHidden/>
          </w:rPr>
          <w:fldChar w:fldCharType="separate"/>
        </w:r>
        <w:r w:rsidR="004E4A54">
          <w:rPr>
            <w:noProof/>
            <w:webHidden/>
          </w:rPr>
          <w:t>17</w:t>
        </w:r>
        <w:r w:rsidR="00A93A63">
          <w:rPr>
            <w:noProof/>
            <w:webHidden/>
          </w:rPr>
          <w:fldChar w:fldCharType="end"/>
        </w:r>
      </w:hyperlink>
    </w:p>
    <w:p w14:paraId="130518E3"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3" w:history="1">
        <w:r w:rsidR="004E4A54" w:rsidRPr="00C41392">
          <w:rPr>
            <w:rStyle w:val="Hypertextovodkaz"/>
            <w:noProof/>
          </w:rPr>
          <w:t>Obrázek 7 - Ukázka komponenty modálního okna vytvořené pomocí knihovny Boostrap. Modal (či Modální okno) je všeobecně uznávaný název pro tento typ komponenty.[12]</w:t>
        </w:r>
        <w:r w:rsidR="004E4A54">
          <w:rPr>
            <w:noProof/>
            <w:webHidden/>
          </w:rPr>
          <w:tab/>
        </w:r>
        <w:r w:rsidR="00A93A63">
          <w:rPr>
            <w:noProof/>
            <w:webHidden/>
          </w:rPr>
          <w:fldChar w:fldCharType="begin"/>
        </w:r>
        <w:r w:rsidR="004E4A54">
          <w:rPr>
            <w:noProof/>
            <w:webHidden/>
          </w:rPr>
          <w:instrText xml:space="preserve"> PAGEREF _Toc511913383 \h </w:instrText>
        </w:r>
        <w:r w:rsidR="00A93A63">
          <w:rPr>
            <w:noProof/>
            <w:webHidden/>
          </w:rPr>
        </w:r>
        <w:r w:rsidR="00A93A63">
          <w:rPr>
            <w:noProof/>
            <w:webHidden/>
          </w:rPr>
          <w:fldChar w:fldCharType="separate"/>
        </w:r>
        <w:r w:rsidR="004E4A54">
          <w:rPr>
            <w:noProof/>
            <w:webHidden/>
          </w:rPr>
          <w:t>18</w:t>
        </w:r>
        <w:r w:rsidR="00A93A63">
          <w:rPr>
            <w:noProof/>
            <w:webHidden/>
          </w:rPr>
          <w:fldChar w:fldCharType="end"/>
        </w:r>
      </w:hyperlink>
    </w:p>
    <w:p w14:paraId="45988A9D"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4" w:history="1">
        <w:r w:rsidR="004E4A54" w:rsidRPr="00C41392">
          <w:rPr>
            <w:rStyle w:val="Hypertextovodkaz"/>
            <w:noProof/>
          </w:rPr>
          <w:t>Obrázek 8 - Typická ukázka webové stránky vytvořené pomocí bootstrapu [12]</w:t>
        </w:r>
        <w:r w:rsidR="004E4A54">
          <w:rPr>
            <w:noProof/>
            <w:webHidden/>
          </w:rPr>
          <w:tab/>
        </w:r>
        <w:r w:rsidR="00A93A63">
          <w:rPr>
            <w:noProof/>
            <w:webHidden/>
          </w:rPr>
          <w:fldChar w:fldCharType="begin"/>
        </w:r>
        <w:r w:rsidR="004E4A54">
          <w:rPr>
            <w:noProof/>
            <w:webHidden/>
          </w:rPr>
          <w:instrText xml:space="preserve"> PAGEREF _Toc511913384 \h </w:instrText>
        </w:r>
        <w:r w:rsidR="00A93A63">
          <w:rPr>
            <w:noProof/>
            <w:webHidden/>
          </w:rPr>
        </w:r>
        <w:r w:rsidR="00A93A63">
          <w:rPr>
            <w:noProof/>
            <w:webHidden/>
          </w:rPr>
          <w:fldChar w:fldCharType="separate"/>
        </w:r>
        <w:r w:rsidR="004E4A54">
          <w:rPr>
            <w:noProof/>
            <w:webHidden/>
          </w:rPr>
          <w:t>24</w:t>
        </w:r>
        <w:r w:rsidR="00A93A63">
          <w:rPr>
            <w:noProof/>
            <w:webHidden/>
          </w:rPr>
          <w:fldChar w:fldCharType="end"/>
        </w:r>
      </w:hyperlink>
    </w:p>
    <w:p w14:paraId="080A9430"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5" w:history="1">
        <w:r w:rsidR="004E4A54" w:rsidRPr="00C41392">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sidR="004E4A54">
          <w:rPr>
            <w:noProof/>
            <w:webHidden/>
          </w:rPr>
          <w:tab/>
        </w:r>
        <w:r w:rsidR="00A93A63">
          <w:rPr>
            <w:noProof/>
            <w:webHidden/>
          </w:rPr>
          <w:fldChar w:fldCharType="begin"/>
        </w:r>
        <w:r w:rsidR="004E4A54">
          <w:rPr>
            <w:noProof/>
            <w:webHidden/>
          </w:rPr>
          <w:instrText xml:space="preserve"> PAGEREF _Toc511913385 \h </w:instrText>
        </w:r>
        <w:r w:rsidR="00A93A63">
          <w:rPr>
            <w:noProof/>
            <w:webHidden/>
          </w:rPr>
        </w:r>
        <w:r w:rsidR="00A93A63">
          <w:rPr>
            <w:noProof/>
            <w:webHidden/>
          </w:rPr>
          <w:fldChar w:fldCharType="separate"/>
        </w:r>
        <w:r w:rsidR="004E4A54">
          <w:rPr>
            <w:noProof/>
            <w:webHidden/>
          </w:rPr>
          <w:t>26</w:t>
        </w:r>
        <w:r w:rsidR="00A93A63">
          <w:rPr>
            <w:noProof/>
            <w:webHidden/>
          </w:rPr>
          <w:fldChar w:fldCharType="end"/>
        </w:r>
      </w:hyperlink>
    </w:p>
    <w:p w14:paraId="18E39F2D"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6" w:history="1">
        <w:r w:rsidR="004E4A54" w:rsidRPr="00C41392">
          <w:rPr>
            <w:rStyle w:val="Hypertextovodkaz"/>
            <w:noProof/>
          </w:rPr>
          <w:t>Obrázek 10 - Ukázka sloupců s třídami shrink a auto. Sloupec s textem Shrink má šířku postačujícím rozměrům jeho obsahu a druhý sloupec se rozprostřel do zbytku prostoru řádku [19]</w:t>
        </w:r>
        <w:r w:rsidR="004E4A54">
          <w:rPr>
            <w:noProof/>
            <w:webHidden/>
          </w:rPr>
          <w:tab/>
        </w:r>
        <w:r w:rsidR="00A93A63">
          <w:rPr>
            <w:noProof/>
            <w:webHidden/>
          </w:rPr>
          <w:fldChar w:fldCharType="begin"/>
        </w:r>
        <w:r w:rsidR="004E4A54">
          <w:rPr>
            <w:noProof/>
            <w:webHidden/>
          </w:rPr>
          <w:instrText xml:space="preserve"> PAGEREF _Toc511913386 \h </w:instrText>
        </w:r>
        <w:r w:rsidR="00A93A63">
          <w:rPr>
            <w:noProof/>
            <w:webHidden/>
          </w:rPr>
        </w:r>
        <w:r w:rsidR="00A93A63">
          <w:rPr>
            <w:noProof/>
            <w:webHidden/>
          </w:rPr>
          <w:fldChar w:fldCharType="separate"/>
        </w:r>
        <w:r w:rsidR="004E4A54">
          <w:rPr>
            <w:noProof/>
            <w:webHidden/>
          </w:rPr>
          <w:t>27</w:t>
        </w:r>
        <w:r w:rsidR="00A93A63">
          <w:rPr>
            <w:noProof/>
            <w:webHidden/>
          </w:rPr>
          <w:fldChar w:fldCharType="end"/>
        </w:r>
      </w:hyperlink>
    </w:p>
    <w:p w14:paraId="6F5E3B7D"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7" w:history="1">
        <w:r w:rsidR="004E4A54" w:rsidRPr="00C41392">
          <w:rPr>
            <w:rStyle w:val="Hypertextovodkaz"/>
            <w:noProof/>
          </w:rPr>
          <w:t>Obrázek 11 - Ukázka chování tříd column. První sloupec zabírá tři čtvrtiny místa řádku. Další sloupce bez tříd definující velikost si zbylý obsah řádku rovnoměrně rozdělí. [21]</w:t>
        </w:r>
        <w:r w:rsidR="004E4A54">
          <w:rPr>
            <w:noProof/>
            <w:webHidden/>
          </w:rPr>
          <w:tab/>
        </w:r>
        <w:r w:rsidR="00A93A63">
          <w:rPr>
            <w:noProof/>
            <w:webHidden/>
          </w:rPr>
          <w:fldChar w:fldCharType="begin"/>
        </w:r>
        <w:r w:rsidR="004E4A54">
          <w:rPr>
            <w:noProof/>
            <w:webHidden/>
          </w:rPr>
          <w:instrText xml:space="preserve"> PAGEREF _Toc511913387 \h </w:instrText>
        </w:r>
        <w:r w:rsidR="00A93A63">
          <w:rPr>
            <w:noProof/>
            <w:webHidden/>
          </w:rPr>
        </w:r>
        <w:r w:rsidR="00A93A63">
          <w:rPr>
            <w:noProof/>
            <w:webHidden/>
          </w:rPr>
          <w:fldChar w:fldCharType="separate"/>
        </w:r>
        <w:r w:rsidR="004E4A54">
          <w:rPr>
            <w:noProof/>
            <w:webHidden/>
          </w:rPr>
          <w:t>30</w:t>
        </w:r>
        <w:r w:rsidR="00A93A63">
          <w:rPr>
            <w:noProof/>
            <w:webHidden/>
          </w:rPr>
          <w:fldChar w:fldCharType="end"/>
        </w:r>
      </w:hyperlink>
    </w:p>
    <w:p w14:paraId="0D1D28D1"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8" w:history="1">
        <w:r w:rsidR="004E4A54" w:rsidRPr="00C41392">
          <w:rPr>
            <w:rStyle w:val="Hypertextovodkaz"/>
            <w:noProof/>
          </w:rPr>
          <w:t>Obrázek 12 - Příklad vytvořený pomocí tile grid systému knihovny Bulma [21]</w:t>
        </w:r>
        <w:r w:rsidR="004E4A54">
          <w:rPr>
            <w:noProof/>
            <w:webHidden/>
          </w:rPr>
          <w:tab/>
        </w:r>
        <w:r w:rsidR="00A93A63">
          <w:rPr>
            <w:noProof/>
            <w:webHidden/>
          </w:rPr>
          <w:fldChar w:fldCharType="begin"/>
        </w:r>
        <w:r w:rsidR="004E4A54">
          <w:rPr>
            <w:noProof/>
            <w:webHidden/>
          </w:rPr>
          <w:instrText xml:space="preserve"> PAGEREF _Toc511913388 \h </w:instrText>
        </w:r>
        <w:r w:rsidR="00A93A63">
          <w:rPr>
            <w:noProof/>
            <w:webHidden/>
          </w:rPr>
        </w:r>
        <w:r w:rsidR="00A93A63">
          <w:rPr>
            <w:noProof/>
            <w:webHidden/>
          </w:rPr>
          <w:fldChar w:fldCharType="separate"/>
        </w:r>
        <w:r w:rsidR="004E4A54">
          <w:rPr>
            <w:noProof/>
            <w:webHidden/>
          </w:rPr>
          <w:t>30</w:t>
        </w:r>
        <w:r w:rsidR="00A93A63">
          <w:rPr>
            <w:noProof/>
            <w:webHidden/>
          </w:rPr>
          <w:fldChar w:fldCharType="end"/>
        </w:r>
      </w:hyperlink>
    </w:p>
    <w:p w14:paraId="32B39DE3"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89" w:history="1">
        <w:r w:rsidR="004E4A54" w:rsidRPr="00C41392">
          <w:rPr>
            <w:rStyle w:val="Hypertextovodkaz"/>
            <w:noProof/>
          </w:rPr>
          <w:t>Obrázek 13 - Schéma struktury knihovny [zdroj autor]</w:t>
        </w:r>
        <w:r w:rsidR="004E4A54">
          <w:rPr>
            <w:noProof/>
            <w:webHidden/>
          </w:rPr>
          <w:tab/>
        </w:r>
        <w:r w:rsidR="00A93A63">
          <w:rPr>
            <w:noProof/>
            <w:webHidden/>
          </w:rPr>
          <w:fldChar w:fldCharType="begin"/>
        </w:r>
        <w:r w:rsidR="004E4A54">
          <w:rPr>
            <w:noProof/>
            <w:webHidden/>
          </w:rPr>
          <w:instrText xml:space="preserve"> PAGEREF _Toc511913389 \h </w:instrText>
        </w:r>
        <w:r w:rsidR="00A93A63">
          <w:rPr>
            <w:noProof/>
            <w:webHidden/>
          </w:rPr>
        </w:r>
        <w:r w:rsidR="00A93A63">
          <w:rPr>
            <w:noProof/>
            <w:webHidden/>
          </w:rPr>
          <w:fldChar w:fldCharType="separate"/>
        </w:r>
        <w:r w:rsidR="004E4A54">
          <w:rPr>
            <w:noProof/>
            <w:webHidden/>
          </w:rPr>
          <w:t>33</w:t>
        </w:r>
        <w:r w:rsidR="00A93A63">
          <w:rPr>
            <w:noProof/>
            <w:webHidden/>
          </w:rPr>
          <w:fldChar w:fldCharType="end"/>
        </w:r>
      </w:hyperlink>
    </w:p>
    <w:p w14:paraId="2FBCDDA4"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0" w:history="1">
        <w:r w:rsidR="004E4A54" w:rsidRPr="00C41392">
          <w:rPr>
            <w:rStyle w:val="Hypertextovodkaz"/>
            <w:noProof/>
          </w:rPr>
          <w:t>Obrázek 14 - Wireframe mobilního zobrazení menu (nalevo před otevřením a napravo po otevření menu kliknutím na tzv. hamburger ikonu vpravo nahoře). Takovým menu se říká hamburger menu. [zdroj autor]</w:t>
        </w:r>
        <w:r w:rsidR="004E4A54">
          <w:rPr>
            <w:noProof/>
            <w:webHidden/>
          </w:rPr>
          <w:tab/>
        </w:r>
        <w:r w:rsidR="00A93A63">
          <w:rPr>
            <w:noProof/>
            <w:webHidden/>
          </w:rPr>
          <w:fldChar w:fldCharType="begin"/>
        </w:r>
        <w:r w:rsidR="004E4A54">
          <w:rPr>
            <w:noProof/>
            <w:webHidden/>
          </w:rPr>
          <w:instrText xml:space="preserve"> PAGEREF _Toc511913390 \h </w:instrText>
        </w:r>
        <w:r w:rsidR="00A93A63">
          <w:rPr>
            <w:noProof/>
            <w:webHidden/>
          </w:rPr>
        </w:r>
        <w:r w:rsidR="00A93A63">
          <w:rPr>
            <w:noProof/>
            <w:webHidden/>
          </w:rPr>
          <w:fldChar w:fldCharType="separate"/>
        </w:r>
        <w:r w:rsidR="004E4A54">
          <w:rPr>
            <w:noProof/>
            <w:webHidden/>
          </w:rPr>
          <w:t>34</w:t>
        </w:r>
        <w:r w:rsidR="00A93A63">
          <w:rPr>
            <w:noProof/>
            <w:webHidden/>
          </w:rPr>
          <w:fldChar w:fldCharType="end"/>
        </w:r>
      </w:hyperlink>
    </w:p>
    <w:p w14:paraId="7B8F9DB0"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1" w:history="1">
        <w:r w:rsidR="004E4A54" w:rsidRPr="00C41392">
          <w:rPr>
            <w:rStyle w:val="Hypertextovodkaz"/>
            <w:noProof/>
          </w:rPr>
          <w:t>Obrázek 15 - Wireframe klasického zobrazení horizontálního menu [zdroj autor]</w:t>
        </w:r>
        <w:r w:rsidR="004E4A54">
          <w:rPr>
            <w:noProof/>
            <w:webHidden/>
          </w:rPr>
          <w:tab/>
        </w:r>
        <w:r w:rsidR="00A93A63">
          <w:rPr>
            <w:noProof/>
            <w:webHidden/>
          </w:rPr>
          <w:fldChar w:fldCharType="begin"/>
        </w:r>
        <w:r w:rsidR="004E4A54">
          <w:rPr>
            <w:noProof/>
            <w:webHidden/>
          </w:rPr>
          <w:instrText xml:space="preserve"> PAGEREF _Toc511913391 \h </w:instrText>
        </w:r>
        <w:r w:rsidR="00A93A63">
          <w:rPr>
            <w:noProof/>
            <w:webHidden/>
          </w:rPr>
        </w:r>
        <w:r w:rsidR="00A93A63">
          <w:rPr>
            <w:noProof/>
            <w:webHidden/>
          </w:rPr>
          <w:fldChar w:fldCharType="separate"/>
        </w:r>
        <w:r w:rsidR="004E4A54">
          <w:rPr>
            <w:noProof/>
            <w:webHidden/>
          </w:rPr>
          <w:t>35</w:t>
        </w:r>
        <w:r w:rsidR="00A93A63">
          <w:rPr>
            <w:noProof/>
            <w:webHidden/>
          </w:rPr>
          <w:fldChar w:fldCharType="end"/>
        </w:r>
      </w:hyperlink>
    </w:p>
    <w:p w14:paraId="4FA16338"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2" w:history="1">
        <w:r w:rsidR="004E4A54" w:rsidRPr="00C41392">
          <w:rPr>
            <w:rStyle w:val="Hypertextovodkaz"/>
            <w:noProof/>
          </w:rPr>
          <w:t>Obrázek 16 - Wireframe klasického zobrazení vertikálního menu [zdroj autor]</w:t>
        </w:r>
        <w:r w:rsidR="004E4A54">
          <w:rPr>
            <w:noProof/>
            <w:webHidden/>
          </w:rPr>
          <w:tab/>
        </w:r>
        <w:r w:rsidR="00A93A63">
          <w:rPr>
            <w:noProof/>
            <w:webHidden/>
          </w:rPr>
          <w:fldChar w:fldCharType="begin"/>
        </w:r>
        <w:r w:rsidR="004E4A54">
          <w:rPr>
            <w:noProof/>
            <w:webHidden/>
          </w:rPr>
          <w:instrText xml:space="preserve"> PAGEREF _Toc511913392 \h </w:instrText>
        </w:r>
        <w:r w:rsidR="00A93A63">
          <w:rPr>
            <w:noProof/>
            <w:webHidden/>
          </w:rPr>
        </w:r>
        <w:r w:rsidR="00A93A63">
          <w:rPr>
            <w:noProof/>
            <w:webHidden/>
          </w:rPr>
          <w:fldChar w:fldCharType="separate"/>
        </w:r>
        <w:r w:rsidR="004E4A54">
          <w:rPr>
            <w:noProof/>
            <w:webHidden/>
          </w:rPr>
          <w:t>35</w:t>
        </w:r>
        <w:r w:rsidR="00A93A63">
          <w:rPr>
            <w:noProof/>
            <w:webHidden/>
          </w:rPr>
          <w:fldChar w:fldCharType="end"/>
        </w:r>
      </w:hyperlink>
    </w:p>
    <w:p w14:paraId="7D6845F7"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3" w:history="1">
        <w:r w:rsidR="004E4A54" w:rsidRPr="00C41392">
          <w:rPr>
            <w:rStyle w:val="Hypertextovodkaz"/>
            <w:noProof/>
          </w:rPr>
          <w:t>Obrázek 17 - Wiframe komponenty záložek [zdroj autor]</w:t>
        </w:r>
        <w:r w:rsidR="004E4A54">
          <w:rPr>
            <w:noProof/>
            <w:webHidden/>
          </w:rPr>
          <w:tab/>
        </w:r>
        <w:r w:rsidR="00A93A63">
          <w:rPr>
            <w:noProof/>
            <w:webHidden/>
          </w:rPr>
          <w:fldChar w:fldCharType="begin"/>
        </w:r>
        <w:r w:rsidR="004E4A54">
          <w:rPr>
            <w:noProof/>
            <w:webHidden/>
          </w:rPr>
          <w:instrText xml:space="preserve"> PAGEREF _Toc511913393 \h </w:instrText>
        </w:r>
        <w:r w:rsidR="00A93A63">
          <w:rPr>
            <w:noProof/>
            <w:webHidden/>
          </w:rPr>
        </w:r>
        <w:r w:rsidR="00A93A63">
          <w:rPr>
            <w:noProof/>
            <w:webHidden/>
          </w:rPr>
          <w:fldChar w:fldCharType="separate"/>
        </w:r>
        <w:r w:rsidR="004E4A54">
          <w:rPr>
            <w:noProof/>
            <w:webHidden/>
          </w:rPr>
          <w:t>35</w:t>
        </w:r>
        <w:r w:rsidR="00A93A63">
          <w:rPr>
            <w:noProof/>
            <w:webHidden/>
          </w:rPr>
          <w:fldChar w:fldCharType="end"/>
        </w:r>
      </w:hyperlink>
    </w:p>
    <w:p w14:paraId="245100C7"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4" w:history="1">
        <w:r w:rsidR="004E4A54" w:rsidRPr="00C41392">
          <w:rPr>
            <w:rStyle w:val="Hypertextovodkaz"/>
            <w:noProof/>
          </w:rPr>
          <w:t>Obrázek 18 - Wireframe komponenty modálního okna [zdroj autor]</w:t>
        </w:r>
        <w:r w:rsidR="004E4A54">
          <w:rPr>
            <w:noProof/>
            <w:webHidden/>
          </w:rPr>
          <w:tab/>
        </w:r>
        <w:r w:rsidR="00A93A63">
          <w:rPr>
            <w:noProof/>
            <w:webHidden/>
          </w:rPr>
          <w:fldChar w:fldCharType="begin"/>
        </w:r>
        <w:r w:rsidR="004E4A54">
          <w:rPr>
            <w:noProof/>
            <w:webHidden/>
          </w:rPr>
          <w:instrText xml:space="preserve"> PAGEREF _Toc511913394 \h </w:instrText>
        </w:r>
        <w:r w:rsidR="00A93A63">
          <w:rPr>
            <w:noProof/>
            <w:webHidden/>
          </w:rPr>
        </w:r>
        <w:r w:rsidR="00A93A63">
          <w:rPr>
            <w:noProof/>
            <w:webHidden/>
          </w:rPr>
          <w:fldChar w:fldCharType="separate"/>
        </w:r>
        <w:r w:rsidR="004E4A54">
          <w:rPr>
            <w:noProof/>
            <w:webHidden/>
          </w:rPr>
          <w:t>36</w:t>
        </w:r>
        <w:r w:rsidR="00A93A63">
          <w:rPr>
            <w:noProof/>
            <w:webHidden/>
          </w:rPr>
          <w:fldChar w:fldCharType="end"/>
        </w:r>
      </w:hyperlink>
    </w:p>
    <w:p w14:paraId="5297A96F"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5" w:history="1">
        <w:r w:rsidR="004E4A54" w:rsidRPr="00C41392">
          <w:rPr>
            <w:rStyle w:val="Hypertextovodkaz"/>
            <w:noProof/>
          </w:rPr>
          <w:t>Obrázek 19 - Struktura SCSS části knihovny [zdroj autor]</w:t>
        </w:r>
        <w:r w:rsidR="004E4A54">
          <w:rPr>
            <w:noProof/>
            <w:webHidden/>
          </w:rPr>
          <w:tab/>
        </w:r>
        <w:r w:rsidR="00A93A63">
          <w:rPr>
            <w:noProof/>
            <w:webHidden/>
          </w:rPr>
          <w:fldChar w:fldCharType="begin"/>
        </w:r>
        <w:r w:rsidR="004E4A54">
          <w:rPr>
            <w:noProof/>
            <w:webHidden/>
          </w:rPr>
          <w:instrText xml:space="preserve"> PAGEREF _Toc511913395 \h </w:instrText>
        </w:r>
        <w:r w:rsidR="00A93A63">
          <w:rPr>
            <w:noProof/>
            <w:webHidden/>
          </w:rPr>
        </w:r>
        <w:r w:rsidR="00A93A63">
          <w:rPr>
            <w:noProof/>
            <w:webHidden/>
          </w:rPr>
          <w:fldChar w:fldCharType="separate"/>
        </w:r>
        <w:r w:rsidR="004E4A54">
          <w:rPr>
            <w:noProof/>
            <w:webHidden/>
          </w:rPr>
          <w:t>38</w:t>
        </w:r>
        <w:r w:rsidR="00A93A63">
          <w:rPr>
            <w:noProof/>
            <w:webHidden/>
          </w:rPr>
          <w:fldChar w:fldCharType="end"/>
        </w:r>
      </w:hyperlink>
    </w:p>
    <w:p w14:paraId="1F4BEAAE"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6" w:history="1">
        <w:r w:rsidR="004E4A54" w:rsidRPr="00C41392">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sidR="004E4A54">
          <w:rPr>
            <w:noProof/>
            <w:webHidden/>
          </w:rPr>
          <w:tab/>
        </w:r>
        <w:r w:rsidR="00A93A63">
          <w:rPr>
            <w:noProof/>
            <w:webHidden/>
          </w:rPr>
          <w:fldChar w:fldCharType="begin"/>
        </w:r>
        <w:r w:rsidR="004E4A54">
          <w:rPr>
            <w:noProof/>
            <w:webHidden/>
          </w:rPr>
          <w:instrText xml:space="preserve"> PAGEREF _Toc511913396 \h </w:instrText>
        </w:r>
        <w:r w:rsidR="00A93A63">
          <w:rPr>
            <w:noProof/>
            <w:webHidden/>
          </w:rPr>
        </w:r>
        <w:r w:rsidR="00A93A63">
          <w:rPr>
            <w:noProof/>
            <w:webHidden/>
          </w:rPr>
          <w:fldChar w:fldCharType="separate"/>
        </w:r>
        <w:r w:rsidR="004E4A54">
          <w:rPr>
            <w:noProof/>
            <w:webHidden/>
          </w:rPr>
          <w:t>41</w:t>
        </w:r>
        <w:r w:rsidR="00A93A63">
          <w:rPr>
            <w:noProof/>
            <w:webHidden/>
          </w:rPr>
          <w:fldChar w:fldCharType="end"/>
        </w:r>
      </w:hyperlink>
    </w:p>
    <w:p w14:paraId="3E76E981"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7" w:history="1">
        <w:r w:rsidR="004E4A54" w:rsidRPr="00C41392">
          <w:rPr>
            <w:rStyle w:val="Hypertextovodkaz"/>
            <w:noProof/>
          </w:rPr>
          <w:t>Obrázek 21 - Textové komponenty vytvořené knihovny [zdroj autor]</w:t>
        </w:r>
        <w:r w:rsidR="004E4A54">
          <w:rPr>
            <w:noProof/>
            <w:webHidden/>
          </w:rPr>
          <w:tab/>
        </w:r>
        <w:r w:rsidR="00A93A63">
          <w:rPr>
            <w:noProof/>
            <w:webHidden/>
          </w:rPr>
          <w:fldChar w:fldCharType="begin"/>
        </w:r>
        <w:r w:rsidR="004E4A54">
          <w:rPr>
            <w:noProof/>
            <w:webHidden/>
          </w:rPr>
          <w:instrText xml:space="preserve"> PAGEREF _Toc511913397 \h </w:instrText>
        </w:r>
        <w:r w:rsidR="00A93A63">
          <w:rPr>
            <w:noProof/>
            <w:webHidden/>
          </w:rPr>
        </w:r>
        <w:r w:rsidR="00A93A63">
          <w:rPr>
            <w:noProof/>
            <w:webHidden/>
          </w:rPr>
          <w:fldChar w:fldCharType="separate"/>
        </w:r>
        <w:r w:rsidR="004E4A54">
          <w:rPr>
            <w:noProof/>
            <w:webHidden/>
          </w:rPr>
          <w:t>43</w:t>
        </w:r>
        <w:r w:rsidR="00A93A63">
          <w:rPr>
            <w:noProof/>
            <w:webHidden/>
          </w:rPr>
          <w:fldChar w:fldCharType="end"/>
        </w:r>
      </w:hyperlink>
    </w:p>
    <w:p w14:paraId="72E8E0F6"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8" w:history="1">
        <w:r w:rsidR="004E4A54" w:rsidRPr="00C41392">
          <w:rPr>
            <w:rStyle w:val="Hypertextovodkaz"/>
            <w:noProof/>
          </w:rPr>
          <w:t>Obrázek 22 - Komponenta drobečkové navigace vytvořené knihovny [zdroj autor]</w:t>
        </w:r>
        <w:r w:rsidR="004E4A54">
          <w:rPr>
            <w:noProof/>
            <w:webHidden/>
          </w:rPr>
          <w:tab/>
        </w:r>
        <w:r w:rsidR="00A93A63">
          <w:rPr>
            <w:noProof/>
            <w:webHidden/>
          </w:rPr>
          <w:fldChar w:fldCharType="begin"/>
        </w:r>
        <w:r w:rsidR="004E4A54">
          <w:rPr>
            <w:noProof/>
            <w:webHidden/>
          </w:rPr>
          <w:instrText xml:space="preserve"> PAGEREF _Toc511913398 \h </w:instrText>
        </w:r>
        <w:r w:rsidR="00A93A63">
          <w:rPr>
            <w:noProof/>
            <w:webHidden/>
          </w:rPr>
        </w:r>
        <w:r w:rsidR="00A93A63">
          <w:rPr>
            <w:noProof/>
            <w:webHidden/>
          </w:rPr>
          <w:fldChar w:fldCharType="separate"/>
        </w:r>
        <w:r w:rsidR="004E4A54">
          <w:rPr>
            <w:noProof/>
            <w:webHidden/>
          </w:rPr>
          <w:t>43</w:t>
        </w:r>
        <w:r w:rsidR="00A93A63">
          <w:rPr>
            <w:noProof/>
            <w:webHidden/>
          </w:rPr>
          <w:fldChar w:fldCharType="end"/>
        </w:r>
      </w:hyperlink>
    </w:p>
    <w:p w14:paraId="6B0B3B2B"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399" w:history="1">
        <w:r w:rsidR="004E4A54" w:rsidRPr="00C41392">
          <w:rPr>
            <w:rStyle w:val="Hypertextovodkaz"/>
            <w:noProof/>
          </w:rPr>
          <w:t>Obrázek 23 - Ukázka komponenty Carousel vytvořené knihovny [zdroj autor]</w:t>
        </w:r>
        <w:r w:rsidR="004E4A54">
          <w:rPr>
            <w:noProof/>
            <w:webHidden/>
          </w:rPr>
          <w:tab/>
        </w:r>
        <w:r w:rsidR="00A93A63">
          <w:rPr>
            <w:noProof/>
            <w:webHidden/>
          </w:rPr>
          <w:fldChar w:fldCharType="begin"/>
        </w:r>
        <w:r w:rsidR="004E4A54">
          <w:rPr>
            <w:noProof/>
            <w:webHidden/>
          </w:rPr>
          <w:instrText xml:space="preserve"> PAGEREF _Toc511913399 \h </w:instrText>
        </w:r>
        <w:r w:rsidR="00A93A63">
          <w:rPr>
            <w:noProof/>
            <w:webHidden/>
          </w:rPr>
        </w:r>
        <w:r w:rsidR="00A93A63">
          <w:rPr>
            <w:noProof/>
            <w:webHidden/>
          </w:rPr>
          <w:fldChar w:fldCharType="separate"/>
        </w:r>
        <w:r w:rsidR="004E4A54">
          <w:rPr>
            <w:noProof/>
            <w:webHidden/>
          </w:rPr>
          <w:t>44</w:t>
        </w:r>
        <w:r w:rsidR="00A93A63">
          <w:rPr>
            <w:noProof/>
            <w:webHidden/>
          </w:rPr>
          <w:fldChar w:fldCharType="end"/>
        </w:r>
      </w:hyperlink>
    </w:p>
    <w:p w14:paraId="28E9DFED"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0" w:history="1">
        <w:r w:rsidR="004E4A54" w:rsidRPr="00C41392">
          <w:rPr>
            <w:rStyle w:val="Hypertextovodkaz"/>
            <w:noProof/>
          </w:rPr>
          <w:t>Obrázek 24 - Ukázka formulářových komponent vytvořené knihovny [zdroj autor]</w:t>
        </w:r>
        <w:r w:rsidR="004E4A54">
          <w:rPr>
            <w:noProof/>
            <w:webHidden/>
          </w:rPr>
          <w:tab/>
        </w:r>
        <w:r w:rsidR="00A93A63">
          <w:rPr>
            <w:noProof/>
            <w:webHidden/>
          </w:rPr>
          <w:fldChar w:fldCharType="begin"/>
        </w:r>
        <w:r w:rsidR="004E4A54">
          <w:rPr>
            <w:noProof/>
            <w:webHidden/>
          </w:rPr>
          <w:instrText xml:space="preserve"> PAGEREF _Toc511913400 \h </w:instrText>
        </w:r>
        <w:r w:rsidR="00A93A63">
          <w:rPr>
            <w:noProof/>
            <w:webHidden/>
          </w:rPr>
        </w:r>
        <w:r w:rsidR="00A93A63">
          <w:rPr>
            <w:noProof/>
            <w:webHidden/>
          </w:rPr>
          <w:fldChar w:fldCharType="separate"/>
        </w:r>
        <w:r w:rsidR="004E4A54">
          <w:rPr>
            <w:noProof/>
            <w:webHidden/>
          </w:rPr>
          <w:t>45</w:t>
        </w:r>
        <w:r w:rsidR="00A93A63">
          <w:rPr>
            <w:noProof/>
            <w:webHidden/>
          </w:rPr>
          <w:fldChar w:fldCharType="end"/>
        </w:r>
      </w:hyperlink>
    </w:p>
    <w:p w14:paraId="2F4051F4"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1" w:history="1">
        <w:r w:rsidR="004E4A54" w:rsidRPr="00C41392">
          <w:rPr>
            <w:rStyle w:val="Hypertextovodkaz"/>
            <w:noProof/>
          </w:rPr>
          <w:t>Obrázek 25 - Hamburger zobrazení menu komponenty vytvořené knihovny [zdroj autor]</w:t>
        </w:r>
        <w:r w:rsidR="004E4A54">
          <w:rPr>
            <w:noProof/>
            <w:webHidden/>
          </w:rPr>
          <w:tab/>
        </w:r>
        <w:r w:rsidR="00A93A63">
          <w:rPr>
            <w:noProof/>
            <w:webHidden/>
          </w:rPr>
          <w:fldChar w:fldCharType="begin"/>
        </w:r>
        <w:r w:rsidR="004E4A54">
          <w:rPr>
            <w:noProof/>
            <w:webHidden/>
          </w:rPr>
          <w:instrText xml:space="preserve"> PAGEREF _Toc511913401 \h </w:instrText>
        </w:r>
        <w:r w:rsidR="00A93A63">
          <w:rPr>
            <w:noProof/>
            <w:webHidden/>
          </w:rPr>
        </w:r>
        <w:r w:rsidR="00A93A63">
          <w:rPr>
            <w:noProof/>
            <w:webHidden/>
          </w:rPr>
          <w:fldChar w:fldCharType="separate"/>
        </w:r>
        <w:r w:rsidR="004E4A54">
          <w:rPr>
            <w:noProof/>
            <w:webHidden/>
          </w:rPr>
          <w:t>46</w:t>
        </w:r>
        <w:r w:rsidR="00A93A63">
          <w:rPr>
            <w:noProof/>
            <w:webHidden/>
          </w:rPr>
          <w:fldChar w:fldCharType="end"/>
        </w:r>
      </w:hyperlink>
    </w:p>
    <w:p w14:paraId="5194C2B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2" w:history="1">
        <w:r w:rsidR="004E4A54" w:rsidRPr="00C41392">
          <w:rPr>
            <w:rStyle w:val="Hypertextovodkaz"/>
            <w:noProof/>
          </w:rPr>
          <w:t>Obrázek 26 - Normální zobrazení menu komponenty vytvořené knihovny (horizontální) [zdroj autor]</w:t>
        </w:r>
        <w:r w:rsidR="004E4A54">
          <w:rPr>
            <w:noProof/>
            <w:webHidden/>
          </w:rPr>
          <w:tab/>
        </w:r>
        <w:r w:rsidR="00A93A63">
          <w:rPr>
            <w:noProof/>
            <w:webHidden/>
          </w:rPr>
          <w:fldChar w:fldCharType="begin"/>
        </w:r>
        <w:r w:rsidR="004E4A54">
          <w:rPr>
            <w:noProof/>
            <w:webHidden/>
          </w:rPr>
          <w:instrText xml:space="preserve"> PAGEREF _Toc511913402 \h </w:instrText>
        </w:r>
        <w:r w:rsidR="00A93A63">
          <w:rPr>
            <w:noProof/>
            <w:webHidden/>
          </w:rPr>
        </w:r>
        <w:r w:rsidR="00A93A63">
          <w:rPr>
            <w:noProof/>
            <w:webHidden/>
          </w:rPr>
          <w:fldChar w:fldCharType="separate"/>
        </w:r>
        <w:r w:rsidR="004E4A54">
          <w:rPr>
            <w:noProof/>
            <w:webHidden/>
          </w:rPr>
          <w:t>46</w:t>
        </w:r>
        <w:r w:rsidR="00A93A63">
          <w:rPr>
            <w:noProof/>
            <w:webHidden/>
          </w:rPr>
          <w:fldChar w:fldCharType="end"/>
        </w:r>
      </w:hyperlink>
    </w:p>
    <w:p w14:paraId="52FF1F2E"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3" w:history="1">
        <w:r w:rsidR="004E4A54" w:rsidRPr="00C41392">
          <w:rPr>
            <w:rStyle w:val="Hypertextovodkaz"/>
            <w:noProof/>
          </w:rPr>
          <w:t>Obrázek 27 - Normální zobrazení komponenty vytvořené knihovny (vertikální) [zdroj autor]</w:t>
        </w:r>
        <w:r w:rsidR="004E4A54">
          <w:rPr>
            <w:noProof/>
            <w:webHidden/>
          </w:rPr>
          <w:tab/>
        </w:r>
        <w:r w:rsidR="00A93A63">
          <w:rPr>
            <w:noProof/>
            <w:webHidden/>
          </w:rPr>
          <w:fldChar w:fldCharType="begin"/>
        </w:r>
        <w:r w:rsidR="004E4A54">
          <w:rPr>
            <w:noProof/>
            <w:webHidden/>
          </w:rPr>
          <w:instrText xml:space="preserve"> PAGEREF _Toc511913403 \h </w:instrText>
        </w:r>
        <w:r w:rsidR="00A93A63">
          <w:rPr>
            <w:noProof/>
            <w:webHidden/>
          </w:rPr>
        </w:r>
        <w:r w:rsidR="00A93A63">
          <w:rPr>
            <w:noProof/>
            <w:webHidden/>
          </w:rPr>
          <w:fldChar w:fldCharType="separate"/>
        </w:r>
        <w:r w:rsidR="004E4A54">
          <w:rPr>
            <w:noProof/>
            <w:webHidden/>
          </w:rPr>
          <w:t>46</w:t>
        </w:r>
        <w:r w:rsidR="00A93A63">
          <w:rPr>
            <w:noProof/>
            <w:webHidden/>
          </w:rPr>
          <w:fldChar w:fldCharType="end"/>
        </w:r>
      </w:hyperlink>
    </w:p>
    <w:p w14:paraId="205BF7BD"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4" w:history="1">
        <w:r w:rsidR="004E4A54" w:rsidRPr="00C41392">
          <w:rPr>
            <w:rStyle w:val="Hypertextovodkaz"/>
            <w:noProof/>
          </w:rPr>
          <w:t>Obrázek 28 - Ukázka komponenty Karta a komponent Media s různorodým obsahem [zdroj autor]</w:t>
        </w:r>
        <w:r w:rsidR="004E4A54">
          <w:rPr>
            <w:noProof/>
            <w:webHidden/>
          </w:rPr>
          <w:tab/>
        </w:r>
        <w:r w:rsidR="00A93A63">
          <w:rPr>
            <w:noProof/>
            <w:webHidden/>
          </w:rPr>
          <w:fldChar w:fldCharType="begin"/>
        </w:r>
        <w:r w:rsidR="004E4A54">
          <w:rPr>
            <w:noProof/>
            <w:webHidden/>
          </w:rPr>
          <w:instrText xml:space="preserve"> PAGEREF _Toc511913404 \h </w:instrText>
        </w:r>
        <w:r w:rsidR="00A93A63">
          <w:rPr>
            <w:noProof/>
            <w:webHidden/>
          </w:rPr>
        </w:r>
        <w:r w:rsidR="00A93A63">
          <w:rPr>
            <w:noProof/>
            <w:webHidden/>
          </w:rPr>
          <w:fldChar w:fldCharType="separate"/>
        </w:r>
        <w:r w:rsidR="004E4A54">
          <w:rPr>
            <w:noProof/>
            <w:webHidden/>
          </w:rPr>
          <w:t>47</w:t>
        </w:r>
        <w:r w:rsidR="00A93A63">
          <w:rPr>
            <w:noProof/>
            <w:webHidden/>
          </w:rPr>
          <w:fldChar w:fldCharType="end"/>
        </w:r>
      </w:hyperlink>
    </w:p>
    <w:p w14:paraId="033BC0D7"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5" w:history="1">
        <w:r w:rsidR="004E4A54" w:rsidRPr="00C41392">
          <w:rPr>
            <w:rStyle w:val="Hypertextovodkaz"/>
            <w:noProof/>
          </w:rPr>
          <w:t>Obrázek 29 - Ukázka komponenty modálního okna vytvořené knihovny [zdroj autor]</w:t>
        </w:r>
        <w:r w:rsidR="004E4A54">
          <w:rPr>
            <w:noProof/>
            <w:webHidden/>
          </w:rPr>
          <w:tab/>
        </w:r>
        <w:r w:rsidR="00A93A63">
          <w:rPr>
            <w:noProof/>
            <w:webHidden/>
          </w:rPr>
          <w:fldChar w:fldCharType="begin"/>
        </w:r>
        <w:r w:rsidR="004E4A54">
          <w:rPr>
            <w:noProof/>
            <w:webHidden/>
          </w:rPr>
          <w:instrText xml:space="preserve"> PAGEREF _Toc511913405 \h </w:instrText>
        </w:r>
        <w:r w:rsidR="00A93A63">
          <w:rPr>
            <w:noProof/>
            <w:webHidden/>
          </w:rPr>
        </w:r>
        <w:r w:rsidR="00A93A63">
          <w:rPr>
            <w:noProof/>
            <w:webHidden/>
          </w:rPr>
          <w:fldChar w:fldCharType="separate"/>
        </w:r>
        <w:r w:rsidR="004E4A54">
          <w:rPr>
            <w:noProof/>
            <w:webHidden/>
          </w:rPr>
          <w:t>48</w:t>
        </w:r>
        <w:r w:rsidR="00A93A63">
          <w:rPr>
            <w:noProof/>
            <w:webHidden/>
          </w:rPr>
          <w:fldChar w:fldCharType="end"/>
        </w:r>
      </w:hyperlink>
    </w:p>
    <w:p w14:paraId="2661ADE8"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6" w:history="1">
        <w:r w:rsidR="004E4A54" w:rsidRPr="00C41392">
          <w:rPr>
            <w:rStyle w:val="Hypertextovodkaz"/>
            <w:noProof/>
          </w:rPr>
          <w:t>Obrázek 30 - Ukázka komponenty stránkování vytvořené knihovny [zdroj autor]</w:t>
        </w:r>
        <w:r w:rsidR="004E4A54">
          <w:rPr>
            <w:noProof/>
            <w:webHidden/>
          </w:rPr>
          <w:tab/>
        </w:r>
        <w:r w:rsidR="00A93A63">
          <w:rPr>
            <w:noProof/>
            <w:webHidden/>
          </w:rPr>
          <w:fldChar w:fldCharType="begin"/>
        </w:r>
        <w:r w:rsidR="004E4A54">
          <w:rPr>
            <w:noProof/>
            <w:webHidden/>
          </w:rPr>
          <w:instrText xml:space="preserve"> PAGEREF _Toc511913406 \h </w:instrText>
        </w:r>
        <w:r w:rsidR="00A93A63">
          <w:rPr>
            <w:noProof/>
            <w:webHidden/>
          </w:rPr>
        </w:r>
        <w:r w:rsidR="00A93A63">
          <w:rPr>
            <w:noProof/>
            <w:webHidden/>
          </w:rPr>
          <w:fldChar w:fldCharType="separate"/>
        </w:r>
        <w:r w:rsidR="004E4A54">
          <w:rPr>
            <w:noProof/>
            <w:webHidden/>
          </w:rPr>
          <w:t>48</w:t>
        </w:r>
        <w:r w:rsidR="00A93A63">
          <w:rPr>
            <w:noProof/>
            <w:webHidden/>
          </w:rPr>
          <w:fldChar w:fldCharType="end"/>
        </w:r>
      </w:hyperlink>
    </w:p>
    <w:p w14:paraId="0C5960CC"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7" w:history="1">
        <w:r w:rsidR="004E4A54" w:rsidRPr="00C41392">
          <w:rPr>
            <w:rStyle w:val="Hypertextovodkaz"/>
            <w:noProof/>
          </w:rPr>
          <w:t>Obrázek 31 - Ukázka komponenty Progress bar vytvořené knihovny [zdroj autor]</w:t>
        </w:r>
        <w:r w:rsidR="004E4A54">
          <w:rPr>
            <w:noProof/>
            <w:webHidden/>
          </w:rPr>
          <w:tab/>
        </w:r>
        <w:r w:rsidR="00A93A63">
          <w:rPr>
            <w:noProof/>
            <w:webHidden/>
          </w:rPr>
          <w:fldChar w:fldCharType="begin"/>
        </w:r>
        <w:r w:rsidR="004E4A54">
          <w:rPr>
            <w:noProof/>
            <w:webHidden/>
          </w:rPr>
          <w:instrText xml:space="preserve"> PAGEREF _Toc511913407 \h </w:instrText>
        </w:r>
        <w:r w:rsidR="00A93A63">
          <w:rPr>
            <w:noProof/>
            <w:webHidden/>
          </w:rPr>
        </w:r>
        <w:r w:rsidR="00A93A63">
          <w:rPr>
            <w:noProof/>
            <w:webHidden/>
          </w:rPr>
          <w:fldChar w:fldCharType="separate"/>
        </w:r>
        <w:r w:rsidR="004E4A54">
          <w:rPr>
            <w:noProof/>
            <w:webHidden/>
          </w:rPr>
          <w:t>48</w:t>
        </w:r>
        <w:r w:rsidR="00A93A63">
          <w:rPr>
            <w:noProof/>
            <w:webHidden/>
          </w:rPr>
          <w:fldChar w:fldCharType="end"/>
        </w:r>
      </w:hyperlink>
    </w:p>
    <w:p w14:paraId="5BE32F7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8" w:history="1">
        <w:r w:rsidR="004E4A54" w:rsidRPr="00C41392">
          <w:rPr>
            <w:rStyle w:val="Hypertextovodkaz"/>
            <w:noProof/>
          </w:rPr>
          <w:t>Obrázek 32 - Ukázka komponenty záložek vytvořené knihovny [zdroj autor]</w:t>
        </w:r>
        <w:r w:rsidR="004E4A54">
          <w:rPr>
            <w:noProof/>
            <w:webHidden/>
          </w:rPr>
          <w:tab/>
        </w:r>
        <w:r w:rsidR="00A93A63">
          <w:rPr>
            <w:noProof/>
            <w:webHidden/>
          </w:rPr>
          <w:fldChar w:fldCharType="begin"/>
        </w:r>
        <w:r w:rsidR="004E4A54">
          <w:rPr>
            <w:noProof/>
            <w:webHidden/>
          </w:rPr>
          <w:instrText xml:space="preserve"> PAGEREF _Toc511913408 \h </w:instrText>
        </w:r>
        <w:r w:rsidR="00A93A63">
          <w:rPr>
            <w:noProof/>
            <w:webHidden/>
          </w:rPr>
        </w:r>
        <w:r w:rsidR="00A93A63">
          <w:rPr>
            <w:noProof/>
            <w:webHidden/>
          </w:rPr>
          <w:fldChar w:fldCharType="separate"/>
        </w:r>
        <w:r w:rsidR="004E4A54">
          <w:rPr>
            <w:noProof/>
            <w:webHidden/>
          </w:rPr>
          <w:t>49</w:t>
        </w:r>
        <w:r w:rsidR="00A93A63">
          <w:rPr>
            <w:noProof/>
            <w:webHidden/>
          </w:rPr>
          <w:fldChar w:fldCharType="end"/>
        </w:r>
      </w:hyperlink>
    </w:p>
    <w:p w14:paraId="35A12C18"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09" w:history="1">
        <w:r w:rsidR="004E4A54" w:rsidRPr="00C41392">
          <w:rPr>
            <w:rStyle w:val="Hypertextovodkaz"/>
            <w:noProof/>
          </w:rPr>
          <w:t>Obrázek 33 - Wireframe příkladu úvodní stránky [zdroj autor]</w:t>
        </w:r>
        <w:r w:rsidR="004E4A54">
          <w:rPr>
            <w:noProof/>
            <w:webHidden/>
          </w:rPr>
          <w:tab/>
        </w:r>
        <w:r w:rsidR="00A93A63">
          <w:rPr>
            <w:noProof/>
            <w:webHidden/>
          </w:rPr>
          <w:fldChar w:fldCharType="begin"/>
        </w:r>
        <w:r w:rsidR="004E4A54">
          <w:rPr>
            <w:noProof/>
            <w:webHidden/>
          </w:rPr>
          <w:instrText xml:space="preserve"> PAGEREF _Toc511913409 \h </w:instrText>
        </w:r>
        <w:r w:rsidR="00A93A63">
          <w:rPr>
            <w:noProof/>
            <w:webHidden/>
          </w:rPr>
        </w:r>
        <w:r w:rsidR="00A93A63">
          <w:rPr>
            <w:noProof/>
            <w:webHidden/>
          </w:rPr>
          <w:fldChar w:fldCharType="separate"/>
        </w:r>
        <w:r w:rsidR="004E4A54">
          <w:rPr>
            <w:noProof/>
            <w:webHidden/>
          </w:rPr>
          <w:t>50</w:t>
        </w:r>
        <w:r w:rsidR="00A93A63">
          <w:rPr>
            <w:noProof/>
            <w:webHidden/>
          </w:rPr>
          <w:fldChar w:fldCharType="end"/>
        </w:r>
      </w:hyperlink>
    </w:p>
    <w:p w14:paraId="03256738"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0" w:history="1">
        <w:r w:rsidR="004E4A54" w:rsidRPr="00C41392">
          <w:rPr>
            <w:rStyle w:val="Hypertextovodkaz"/>
            <w:noProof/>
          </w:rPr>
          <w:t>Obrázek 34 - Ukázka vytvořeného příkladu úvodní stránky [zdroj autor]</w:t>
        </w:r>
        <w:r w:rsidR="004E4A54">
          <w:rPr>
            <w:noProof/>
            <w:webHidden/>
          </w:rPr>
          <w:tab/>
        </w:r>
        <w:r w:rsidR="00A93A63">
          <w:rPr>
            <w:noProof/>
            <w:webHidden/>
          </w:rPr>
          <w:fldChar w:fldCharType="begin"/>
        </w:r>
        <w:r w:rsidR="004E4A54">
          <w:rPr>
            <w:noProof/>
            <w:webHidden/>
          </w:rPr>
          <w:instrText xml:space="preserve"> PAGEREF _Toc511913410 \h </w:instrText>
        </w:r>
        <w:r w:rsidR="00A93A63">
          <w:rPr>
            <w:noProof/>
            <w:webHidden/>
          </w:rPr>
        </w:r>
        <w:r w:rsidR="00A93A63">
          <w:rPr>
            <w:noProof/>
            <w:webHidden/>
          </w:rPr>
          <w:fldChar w:fldCharType="separate"/>
        </w:r>
        <w:r w:rsidR="004E4A54">
          <w:rPr>
            <w:noProof/>
            <w:webHidden/>
          </w:rPr>
          <w:t>51</w:t>
        </w:r>
        <w:r w:rsidR="00A93A63">
          <w:rPr>
            <w:noProof/>
            <w:webHidden/>
          </w:rPr>
          <w:fldChar w:fldCharType="end"/>
        </w:r>
      </w:hyperlink>
    </w:p>
    <w:p w14:paraId="4CF5824B"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1" w:history="1">
        <w:r w:rsidR="004E4A54" w:rsidRPr="00C41392">
          <w:rPr>
            <w:rStyle w:val="Hypertextovodkaz"/>
            <w:noProof/>
          </w:rPr>
          <w:t>Obrázek 35 - Wireframe příkladu kontaktní stránky [zdroj autor]</w:t>
        </w:r>
        <w:r w:rsidR="004E4A54">
          <w:rPr>
            <w:noProof/>
            <w:webHidden/>
          </w:rPr>
          <w:tab/>
        </w:r>
        <w:r w:rsidR="00A93A63">
          <w:rPr>
            <w:noProof/>
            <w:webHidden/>
          </w:rPr>
          <w:fldChar w:fldCharType="begin"/>
        </w:r>
        <w:r w:rsidR="004E4A54">
          <w:rPr>
            <w:noProof/>
            <w:webHidden/>
          </w:rPr>
          <w:instrText xml:space="preserve"> PAGEREF _Toc511913411 \h </w:instrText>
        </w:r>
        <w:r w:rsidR="00A93A63">
          <w:rPr>
            <w:noProof/>
            <w:webHidden/>
          </w:rPr>
        </w:r>
        <w:r w:rsidR="00A93A63">
          <w:rPr>
            <w:noProof/>
            <w:webHidden/>
          </w:rPr>
          <w:fldChar w:fldCharType="separate"/>
        </w:r>
        <w:r w:rsidR="004E4A54">
          <w:rPr>
            <w:noProof/>
            <w:webHidden/>
          </w:rPr>
          <w:t>52</w:t>
        </w:r>
        <w:r w:rsidR="00A93A63">
          <w:rPr>
            <w:noProof/>
            <w:webHidden/>
          </w:rPr>
          <w:fldChar w:fldCharType="end"/>
        </w:r>
      </w:hyperlink>
    </w:p>
    <w:p w14:paraId="019464DF"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2" w:history="1">
        <w:r w:rsidR="004E4A54" w:rsidRPr="00C41392">
          <w:rPr>
            <w:rStyle w:val="Hypertextovodkaz"/>
            <w:noProof/>
          </w:rPr>
          <w:t>Obrázek 36 - Ukázka vytvořeného příkladu kontaktní stránky [zdroj autor]</w:t>
        </w:r>
        <w:r w:rsidR="004E4A54">
          <w:rPr>
            <w:noProof/>
            <w:webHidden/>
          </w:rPr>
          <w:tab/>
        </w:r>
        <w:r w:rsidR="00A93A63">
          <w:rPr>
            <w:noProof/>
            <w:webHidden/>
          </w:rPr>
          <w:fldChar w:fldCharType="begin"/>
        </w:r>
        <w:r w:rsidR="004E4A54">
          <w:rPr>
            <w:noProof/>
            <w:webHidden/>
          </w:rPr>
          <w:instrText xml:space="preserve"> PAGEREF _Toc511913412 \h </w:instrText>
        </w:r>
        <w:r w:rsidR="00A93A63">
          <w:rPr>
            <w:noProof/>
            <w:webHidden/>
          </w:rPr>
        </w:r>
        <w:r w:rsidR="00A93A63">
          <w:rPr>
            <w:noProof/>
            <w:webHidden/>
          </w:rPr>
          <w:fldChar w:fldCharType="separate"/>
        </w:r>
        <w:r w:rsidR="004E4A54">
          <w:rPr>
            <w:noProof/>
            <w:webHidden/>
          </w:rPr>
          <w:t>52</w:t>
        </w:r>
        <w:r w:rsidR="00A93A63">
          <w:rPr>
            <w:noProof/>
            <w:webHidden/>
          </w:rPr>
          <w:fldChar w:fldCharType="end"/>
        </w:r>
      </w:hyperlink>
    </w:p>
    <w:p w14:paraId="34EE7F87"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3" w:history="1">
        <w:r w:rsidR="004E4A54" w:rsidRPr="00C41392">
          <w:rPr>
            <w:rStyle w:val="Hypertextovodkaz"/>
            <w:noProof/>
          </w:rPr>
          <w:t>Obrázek 37 - Wireframe příkladu projektové stránky [zdroj autor]</w:t>
        </w:r>
        <w:r w:rsidR="004E4A54">
          <w:rPr>
            <w:noProof/>
            <w:webHidden/>
          </w:rPr>
          <w:tab/>
        </w:r>
        <w:r w:rsidR="00A93A63">
          <w:rPr>
            <w:noProof/>
            <w:webHidden/>
          </w:rPr>
          <w:fldChar w:fldCharType="begin"/>
        </w:r>
        <w:r w:rsidR="004E4A54">
          <w:rPr>
            <w:noProof/>
            <w:webHidden/>
          </w:rPr>
          <w:instrText xml:space="preserve"> PAGEREF _Toc511913413 \h </w:instrText>
        </w:r>
        <w:r w:rsidR="00A93A63">
          <w:rPr>
            <w:noProof/>
            <w:webHidden/>
          </w:rPr>
        </w:r>
        <w:r w:rsidR="00A93A63">
          <w:rPr>
            <w:noProof/>
            <w:webHidden/>
          </w:rPr>
          <w:fldChar w:fldCharType="separate"/>
        </w:r>
        <w:r w:rsidR="004E4A54">
          <w:rPr>
            <w:noProof/>
            <w:webHidden/>
          </w:rPr>
          <w:t>53</w:t>
        </w:r>
        <w:r w:rsidR="00A93A63">
          <w:rPr>
            <w:noProof/>
            <w:webHidden/>
          </w:rPr>
          <w:fldChar w:fldCharType="end"/>
        </w:r>
      </w:hyperlink>
    </w:p>
    <w:p w14:paraId="3C9F2095"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4" w:history="1">
        <w:r w:rsidR="004E4A54" w:rsidRPr="00C41392">
          <w:rPr>
            <w:rStyle w:val="Hypertextovodkaz"/>
            <w:noProof/>
          </w:rPr>
          <w:t>Obrázek 38 - Ukázka vytvořeného příkladu projektové stránky [zdroj autor]</w:t>
        </w:r>
        <w:r w:rsidR="004E4A54">
          <w:rPr>
            <w:noProof/>
            <w:webHidden/>
          </w:rPr>
          <w:tab/>
        </w:r>
        <w:r w:rsidR="00A93A63">
          <w:rPr>
            <w:noProof/>
            <w:webHidden/>
          </w:rPr>
          <w:fldChar w:fldCharType="begin"/>
        </w:r>
        <w:r w:rsidR="004E4A54">
          <w:rPr>
            <w:noProof/>
            <w:webHidden/>
          </w:rPr>
          <w:instrText xml:space="preserve"> PAGEREF _Toc511913414 \h </w:instrText>
        </w:r>
        <w:r w:rsidR="00A93A63">
          <w:rPr>
            <w:noProof/>
            <w:webHidden/>
          </w:rPr>
        </w:r>
        <w:r w:rsidR="00A93A63">
          <w:rPr>
            <w:noProof/>
            <w:webHidden/>
          </w:rPr>
          <w:fldChar w:fldCharType="separate"/>
        </w:r>
        <w:r w:rsidR="004E4A54">
          <w:rPr>
            <w:noProof/>
            <w:webHidden/>
          </w:rPr>
          <w:t>54</w:t>
        </w:r>
        <w:r w:rsidR="00A93A63">
          <w:rPr>
            <w:noProof/>
            <w:webHidden/>
          </w:rPr>
          <w:fldChar w:fldCharType="end"/>
        </w:r>
      </w:hyperlink>
    </w:p>
    <w:p w14:paraId="3FB1BE7F"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5" w:history="1">
        <w:r w:rsidR="004E4A54" w:rsidRPr="00C41392">
          <w:rPr>
            <w:rStyle w:val="Hypertextovodkaz"/>
            <w:noProof/>
          </w:rPr>
          <w:t>Obrázek 39 - Ukázka dokumentace knihovny</w:t>
        </w:r>
        <w:r w:rsidR="004E4A54">
          <w:rPr>
            <w:noProof/>
            <w:webHidden/>
          </w:rPr>
          <w:tab/>
        </w:r>
        <w:r w:rsidR="00A93A63">
          <w:rPr>
            <w:noProof/>
            <w:webHidden/>
          </w:rPr>
          <w:fldChar w:fldCharType="begin"/>
        </w:r>
        <w:r w:rsidR="004E4A54">
          <w:rPr>
            <w:noProof/>
            <w:webHidden/>
          </w:rPr>
          <w:instrText xml:space="preserve"> PAGEREF _Toc511913415 \h </w:instrText>
        </w:r>
        <w:r w:rsidR="00A93A63">
          <w:rPr>
            <w:noProof/>
            <w:webHidden/>
          </w:rPr>
        </w:r>
        <w:r w:rsidR="00A93A63">
          <w:rPr>
            <w:noProof/>
            <w:webHidden/>
          </w:rPr>
          <w:fldChar w:fldCharType="separate"/>
        </w:r>
        <w:r w:rsidR="004E4A54">
          <w:rPr>
            <w:noProof/>
            <w:webHidden/>
          </w:rPr>
          <w:t>56</w:t>
        </w:r>
        <w:r w:rsidR="00A93A63">
          <w:rPr>
            <w:noProof/>
            <w:webHidden/>
          </w:rPr>
          <w:fldChar w:fldCharType="end"/>
        </w:r>
      </w:hyperlink>
    </w:p>
    <w:p w14:paraId="20E5DF83" w14:textId="77777777" w:rsidR="00DE60EF" w:rsidRDefault="00A93A63" w:rsidP="00DE60EF">
      <w:pPr>
        <w:pStyle w:val="1rove"/>
      </w:pPr>
      <w:r>
        <w:lastRenderedPageBreak/>
        <w:fldChar w:fldCharType="end"/>
      </w:r>
      <w:bookmarkStart w:id="289" w:name="_Toc511913375"/>
      <w:r w:rsidR="00DE60EF">
        <w:t>Seznam kódů</w:t>
      </w:r>
      <w:bookmarkEnd w:id="289"/>
    </w:p>
    <w:p w14:paraId="2DBC621B" w14:textId="77777777" w:rsidR="004E4A54"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hyperlink w:anchor="_Toc511913416" w:history="1">
        <w:r w:rsidR="004E4A54" w:rsidRPr="00135064">
          <w:rPr>
            <w:rStyle w:val="Hypertextovodkaz"/>
            <w:noProof/>
          </w:rPr>
          <w:t>Kód 1 - Ukázka zápisu třídy v jazyce CSS [zdroj autor]</w:t>
        </w:r>
        <w:r w:rsidR="004E4A54">
          <w:rPr>
            <w:noProof/>
            <w:webHidden/>
          </w:rPr>
          <w:tab/>
        </w:r>
        <w:r>
          <w:rPr>
            <w:noProof/>
            <w:webHidden/>
          </w:rPr>
          <w:fldChar w:fldCharType="begin"/>
        </w:r>
        <w:r w:rsidR="004E4A54">
          <w:rPr>
            <w:noProof/>
            <w:webHidden/>
          </w:rPr>
          <w:instrText xml:space="preserve"> PAGEREF _Toc511913416 \h </w:instrText>
        </w:r>
        <w:r>
          <w:rPr>
            <w:noProof/>
            <w:webHidden/>
          </w:rPr>
        </w:r>
        <w:r>
          <w:rPr>
            <w:noProof/>
            <w:webHidden/>
          </w:rPr>
          <w:fldChar w:fldCharType="separate"/>
        </w:r>
        <w:r w:rsidR="004E4A54">
          <w:rPr>
            <w:noProof/>
            <w:webHidden/>
          </w:rPr>
          <w:t>11</w:t>
        </w:r>
        <w:r>
          <w:rPr>
            <w:noProof/>
            <w:webHidden/>
          </w:rPr>
          <w:fldChar w:fldCharType="end"/>
        </w:r>
      </w:hyperlink>
    </w:p>
    <w:p w14:paraId="2F0C8485"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7" w:history="1">
        <w:r w:rsidR="004E4A54" w:rsidRPr="00135064">
          <w:rPr>
            <w:rStyle w:val="Hypertextovodkaz"/>
            <w:noProof/>
          </w:rPr>
          <w:t>Kód 2 - Ukázka syntaxe SASS preprocesoru SASS [zdroj autor]</w:t>
        </w:r>
        <w:r w:rsidR="004E4A54">
          <w:rPr>
            <w:noProof/>
            <w:webHidden/>
          </w:rPr>
          <w:tab/>
        </w:r>
        <w:r w:rsidR="00A93A63">
          <w:rPr>
            <w:noProof/>
            <w:webHidden/>
          </w:rPr>
          <w:fldChar w:fldCharType="begin"/>
        </w:r>
        <w:r w:rsidR="004E4A54">
          <w:rPr>
            <w:noProof/>
            <w:webHidden/>
          </w:rPr>
          <w:instrText xml:space="preserve"> PAGEREF _Toc511913417 \h </w:instrText>
        </w:r>
        <w:r w:rsidR="00A93A63">
          <w:rPr>
            <w:noProof/>
            <w:webHidden/>
          </w:rPr>
        </w:r>
        <w:r w:rsidR="00A93A63">
          <w:rPr>
            <w:noProof/>
            <w:webHidden/>
          </w:rPr>
          <w:fldChar w:fldCharType="separate"/>
        </w:r>
        <w:r w:rsidR="004E4A54">
          <w:rPr>
            <w:noProof/>
            <w:webHidden/>
          </w:rPr>
          <w:t>16</w:t>
        </w:r>
        <w:r w:rsidR="00A93A63">
          <w:rPr>
            <w:noProof/>
            <w:webHidden/>
          </w:rPr>
          <w:fldChar w:fldCharType="end"/>
        </w:r>
      </w:hyperlink>
    </w:p>
    <w:p w14:paraId="0E44AC93"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8" w:history="1">
        <w:r w:rsidR="004E4A54" w:rsidRPr="00135064">
          <w:rPr>
            <w:rStyle w:val="Hypertextovodkaz"/>
            <w:noProof/>
          </w:rPr>
          <w:t>Kód 3 - Ukázka syntaxe SCSS preprocesoru SASS [zdroj autor]</w:t>
        </w:r>
        <w:r w:rsidR="004E4A54">
          <w:rPr>
            <w:noProof/>
            <w:webHidden/>
          </w:rPr>
          <w:tab/>
        </w:r>
        <w:r w:rsidR="00A93A63">
          <w:rPr>
            <w:noProof/>
            <w:webHidden/>
          </w:rPr>
          <w:fldChar w:fldCharType="begin"/>
        </w:r>
        <w:r w:rsidR="004E4A54">
          <w:rPr>
            <w:noProof/>
            <w:webHidden/>
          </w:rPr>
          <w:instrText xml:space="preserve"> PAGEREF _Toc511913418 \h </w:instrText>
        </w:r>
        <w:r w:rsidR="00A93A63">
          <w:rPr>
            <w:noProof/>
            <w:webHidden/>
          </w:rPr>
        </w:r>
        <w:r w:rsidR="00A93A63">
          <w:rPr>
            <w:noProof/>
            <w:webHidden/>
          </w:rPr>
          <w:fldChar w:fldCharType="separate"/>
        </w:r>
        <w:r w:rsidR="004E4A54">
          <w:rPr>
            <w:noProof/>
            <w:webHidden/>
          </w:rPr>
          <w:t>16</w:t>
        </w:r>
        <w:r w:rsidR="00A93A63">
          <w:rPr>
            <w:noProof/>
            <w:webHidden/>
          </w:rPr>
          <w:fldChar w:fldCharType="end"/>
        </w:r>
      </w:hyperlink>
    </w:p>
    <w:p w14:paraId="7B9D371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19" w:history="1">
        <w:r w:rsidR="004E4A54" w:rsidRPr="00135064">
          <w:rPr>
            <w:rStyle w:val="Hypertextovodkaz"/>
            <w:noProof/>
          </w:rPr>
          <w:t>Kód 4 - Zápis nativních fontů v rámci CSS vlastnosti font-family [18]</w:t>
        </w:r>
        <w:r w:rsidR="004E4A54">
          <w:rPr>
            <w:noProof/>
            <w:webHidden/>
          </w:rPr>
          <w:tab/>
        </w:r>
        <w:r w:rsidR="00A93A63">
          <w:rPr>
            <w:noProof/>
            <w:webHidden/>
          </w:rPr>
          <w:fldChar w:fldCharType="begin"/>
        </w:r>
        <w:r w:rsidR="004E4A54">
          <w:rPr>
            <w:noProof/>
            <w:webHidden/>
          </w:rPr>
          <w:instrText xml:space="preserve"> PAGEREF _Toc511913419 \h </w:instrText>
        </w:r>
        <w:r w:rsidR="00A93A63">
          <w:rPr>
            <w:noProof/>
            <w:webHidden/>
          </w:rPr>
        </w:r>
        <w:r w:rsidR="00A93A63">
          <w:rPr>
            <w:noProof/>
            <w:webHidden/>
          </w:rPr>
          <w:fldChar w:fldCharType="separate"/>
        </w:r>
        <w:r w:rsidR="004E4A54">
          <w:rPr>
            <w:noProof/>
            <w:webHidden/>
          </w:rPr>
          <w:t>22</w:t>
        </w:r>
        <w:r w:rsidR="00A93A63">
          <w:rPr>
            <w:noProof/>
            <w:webHidden/>
          </w:rPr>
          <w:fldChar w:fldCharType="end"/>
        </w:r>
      </w:hyperlink>
    </w:p>
    <w:p w14:paraId="5957C705"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0" w:history="1">
        <w:r w:rsidR="004E4A54" w:rsidRPr="00135064">
          <w:rPr>
            <w:rStyle w:val="Hypertextovodkaz"/>
            <w:noProof/>
          </w:rPr>
          <w:t>Kód 5 - Zápis uvažovaného příkladu z obrázků 3-5 pomocí knihovny Bootstrap [zdroj autor]</w:t>
        </w:r>
        <w:r w:rsidR="004E4A54">
          <w:rPr>
            <w:noProof/>
            <w:webHidden/>
          </w:rPr>
          <w:tab/>
        </w:r>
        <w:r w:rsidR="00A93A63">
          <w:rPr>
            <w:noProof/>
            <w:webHidden/>
          </w:rPr>
          <w:fldChar w:fldCharType="begin"/>
        </w:r>
        <w:r w:rsidR="004E4A54">
          <w:rPr>
            <w:noProof/>
            <w:webHidden/>
          </w:rPr>
          <w:instrText xml:space="preserve"> PAGEREF _Toc511913420 \h </w:instrText>
        </w:r>
        <w:r w:rsidR="00A93A63">
          <w:rPr>
            <w:noProof/>
            <w:webHidden/>
          </w:rPr>
        </w:r>
        <w:r w:rsidR="00A93A63">
          <w:rPr>
            <w:noProof/>
            <w:webHidden/>
          </w:rPr>
          <w:fldChar w:fldCharType="separate"/>
        </w:r>
        <w:r w:rsidR="004E4A54">
          <w:rPr>
            <w:noProof/>
            <w:webHidden/>
          </w:rPr>
          <w:t>22</w:t>
        </w:r>
        <w:r w:rsidR="00A93A63">
          <w:rPr>
            <w:noProof/>
            <w:webHidden/>
          </w:rPr>
          <w:fldChar w:fldCharType="end"/>
        </w:r>
      </w:hyperlink>
    </w:p>
    <w:p w14:paraId="177AFE4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1" w:history="1">
        <w:r w:rsidR="004E4A54" w:rsidRPr="00135064">
          <w:rPr>
            <w:rStyle w:val="Hypertextovodkaz"/>
            <w:noProof/>
          </w:rPr>
          <w:t>Kód 6 – Zápis uvažovaného příkladu z obrázků 3-5 pomocí Float Grid/Flex Grid systémů knihovny Foundation [zdroj autor]</w:t>
        </w:r>
        <w:r w:rsidR="004E4A54">
          <w:rPr>
            <w:noProof/>
            <w:webHidden/>
          </w:rPr>
          <w:tab/>
        </w:r>
        <w:r w:rsidR="00A93A63">
          <w:rPr>
            <w:noProof/>
            <w:webHidden/>
          </w:rPr>
          <w:fldChar w:fldCharType="begin"/>
        </w:r>
        <w:r w:rsidR="004E4A54">
          <w:rPr>
            <w:noProof/>
            <w:webHidden/>
          </w:rPr>
          <w:instrText xml:space="preserve"> PAGEREF _Toc511913421 \h </w:instrText>
        </w:r>
        <w:r w:rsidR="00A93A63">
          <w:rPr>
            <w:noProof/>
            <w:webHidden/>
          </w:rPr>
        </w:r>
        <w:r w:rsidR="00A93A63">
          <w:rPr>
            <w:noProof/>
            <w:webHidden/>
          </w:rPr>
          <w:fldChar w:fldCharType="separate"/>
        </w:r>
        <w:r w:rsidR="004E4A54">
          <w:rPr>
            <w:noProof/>
            <w:webHidden/>
          </w:rPr>
          <w:t>26</w:t>
        </w:r>
        <w:r w:rsidR="00A93A63">
          <w:rPr>
            <w:noProof/>
            <w:webHidden/>
          </w:rPr>
          <w:fldChar w:fldCharType="end"/>
        </w:r>
      </w:hyperlink>
    </w:p>
    <w:p w14:paraId="6479E67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2" w:history="1">
        <w:r w:rsidR="004E4A54" w:rsidRPr="00135064">
          <w:rPr>
            <w:rStyle w:val="Hypertextovodkaz"/>
            <w:noProof/>
          </w:rPr>
          <w:t>Kód 7 - Zápis uvažovaného příkladu pomocí grid systému XY Grid knihovny Foundation [zdroj autor]</w:t>
        </w:r>
        <w:r w:rsidR="004E4A54">
          <w:rPr>
            <w:noProof/>
            <w:webHidden/>
          </w:rPr>
          <w:tab/>
        </w:r>
        <w:r w:rsidR="00A93A63">
          <w:rPr>
            <w:noProof/>
            <w:webHidden/>
          </w:rPr>
          <w:fldChar w:fldCharType="begin"/>
        </w:r>
        <w:r w:rsidR="004E4A54">
          <w:rPr>
            <w:noProof/>
            <w:webHidden/>
          </w:rPr>
          <w:instrText xml:space="preserve"> PAGEREF _Toc511913422 \h </w:instrText>
        </w:r>
        <w:r w:rsidR="00A93A63">
          <w:rPr>
            <w:noProof/>
            <w:webHidden/>
          </w:rPr>
        </w:r>
        <w:r w:rsidR="00A93A63">
          <w:rPr>
            <w:noProof/>
            <w:webHidden/>
          </w:rPr>
          <w:fldChar w:fldCharType="separate"/>
        </w:r>
        <w:r w:rsidR="004E4A54">
          <w:rPr>
            <w:noProof/>
            <w:webHidden/>
          </w:rPr>
          <w:t>27</w:t>
        </w:r>
        <w:r w:rsidR="00A93A63">
          <w:rPr>
            <w:noProof/>
            <w:webHidden/>
          </w:rPr>
          <w:fldChar w:fldCharType="end"/>
        </w:r>
      </w:hyperlink>
    </w:p>
    <w:p w14:paraId="338B9363"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3" w:history="1">
        <w:r w:rsidR="004E4A54" w:rsidRPr="00135064">
          <w:rPr>
            <w:rStyle w:val="Hypertextovodkaz"/>
            <w:noProof/>
          </w:rPr>
          <w:t>Kód 8 – Zápis uvažovaného příkladu z obrázků 3-5 v grid systému knihovny Pure CSS [zdroj autor]</w:t>
        </w:r>
        <w:r w:rsidR="004E4A54">
          <w:rPr>
            <w:noProof/>
            <w:webHidden/>
          </w:rPr>
          <w:tab/>
        </w:r>
        <w:r w:rsidR="00A93A63">
          <w:rPr>
            <w:noProof/>
            <w:webHidden/>
          </w:rPr>
          <w:fldChar w:fldCharType="begin"/>
        </w:r>
        <w:r w:rsidR="004E4A54">
          <w:rPr>
            <w:noProof/>
            <w:webHidden/>
          </w:rPr>
          <w:instrText xml:space="preserve"> PAGEREF _Toc511913423 \h </w:instrText>
        </w:r>
        <w:r w:rsidR="00A93A63">
          <w:rPr>
            <w:noProof/>
            <w:webHidden/>
          </w:rPr>
        </w:r>
        <w:r w:rsidR="00A93A63">
          <w:rPr>
            <w:noProof/>
            <w:webHidden/>
          </w:rPr>
          <w:fldChar w:fldCharType="separate"/>
        </w:r>
        <w:r w:rsidR="004E4A54">
          <w:rPr>
            <w:noProof/>
            <w:webHidden/>
          </w:rPr>
          <w:t>28</w:t>
        </w:r>
        <w:r w:rsidR="00A93A63">
          <w:rPr>
            <w:noProof/>
            <w:webHidden/>
          </w:rPr>
          <w:fldChar w:fldCharType="end"/>
        </w:r>
      </w:hyperlink>
    </w:p>
    <w:p w14:paraId="0CA2183B"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4" w:history="1">
        <w:r w:rsidR="004E4A54" w:rsidRPr="00135064">
          <w:rPr>
            <w:rStyle w:val="Hypertextovodkaz"/>
            <w:noProof/>
          </w:rPr>
          <w:t>Kód 9 - Zápis uvažovaného příkladu z obrázků 3-5 v grid systému knihovny Bulma [zdroj autor]</w:t>
        </w:r>
        <w:r w:rsidR="004E4A54">
          <w:rPr>
            <w:noProof/>
            <w:webHidden/>
          </w:rPr>
          <w:tab/>
        </w:r>
        <w:r w:rsidR="00A93A63">
          <w:rPr>
            <w:noProof/>
            <w:webHidden/>
          </w:rPr>
          <w:fldChar w:fldCharType="begin"/>
        </w:r>
        <w:r w:rsidR="004E4A54">
          <w:rPr>
            <w:noProof/>
            <w:webHidden/>
          </w:rPr>
          <w:instrText xml:space="preserve"> PAGEREF _Toc511913424 \h </w:instrText>
        </w:r>
        <w:r w:rsidR="00A93A63">
          <w:rPr>
            <w:noProof/>
            <w:webHidden/>
          </w:rPr>
        </w:r>
        <w:r w:rsidR="00A93A63">
          <w:rPr>
            <w:noProof/>
            <w:webHidden/>
          </w:rPr>
          <w:fldChar w:fldCharType="separate"/>
        </w:r>
        <w:r w:rsidR="004E4A54">
          <w:rPr>
            <w:noProof/>
            <w:webHidden/>
          </w:rPr>
          <w:t>29</w:t>
        </w:r>
        <w:r w:rsidR="00A93A63">
          <w:rPr>
            <w:noProof/>
            <w:webHidden/>
          </w:rPr>
          <w:fldChar w:fldCharType="end"/>
        </w:r>
      </w:hyperlink>
    </w:p>
    <w:p w14:paraId="41884C0D"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5" w:history="1">
        <w:r w:rsidR="004E4A54" w:rsidRPr="00135064">
          <w:rPr>
            <w:rStyle w:val="Hypertextovodkaz"/>
            <w:noProof/>
          </w:rPr>
          <w:t>Kód 10 - HTML šablona pro správné použití knihovny [zdroj autor]</w:t>
        </w:r>
        <w:r w:rsidR="004E4A54">
          <w:rPr>
            <w:noProof/>
            <w:webHidden/>
          </w:rPr>
          <w:tab/>
        </w:r>
        <w:r w:rsidR="00A93A63">
          <w:rPr>
            <w:noProof/>
            <w:webHidden/>
          </w:rPr>
          <w:fldChar w:fldCharType="begin"/>
        </w:r>
        <w:r w:rsidR="004E4A54">
          <w:rPr>
            <w:noProof/>
            <w:webHidden/>
          </w:rPr>
          <w:instrText xml:space="preserve"> PAGEREF _Toc511913425 \h </w:instrText>
        </w:r>
        <w:r w:rsidR="00A93A63">
          <w:rPr>
            <w:noProof/>
            <w:webHidden/>
          </w:rPr>
        </w:r>
        <w:r w:rsidR="00A93A63">
          <w:rPr>
            <w:noProof/>
            <w:webHidden/>
          </w:rPr>
          <w:fldChar w:fldCharType="separate"/>
        </w:r>
        <w:r w:rsidR="004E4A54">
          <w:rPr>
            <w:noProof/>
            <w:webHidden/>
          </w:rPr>
          <w:t>37</w:t>
        </w:r>
        <w:r w:rsidR="00A93A63">
          <w:rPr>
            <w:noProof/>
            <w:webHidden/>
          </w:rPr>
          <w:fldChar w:fldCharType="end"/>
        </w:r>
      </w:hyperlink>
    </w:p>
    <w:p w14:paraId="24DA668A"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6" w:history="1">
        <w:r w:rsidR="004E4A54" w:rsidRPr="00135064">
          <w:rPr>
            <w:rStyle w:val="Hypertextovodkaz"/>
            <w:noProof/>
          </w:rPr>
          <w:t>Kód 11 - Definice proměnné $fontFamily určující font pro celou webovou stránku [zdroj autor]</w:t>
        </w:r>
        <w:r w:rsidR="004E4A54">
          <w:rPr>
            <w:noProof/>
            <w:webHidden/>
          </w:rPr>
          <w:tab/>
        </w:r>
        <w:r w:rsidR="00A93A63">
          <w:rPr>
            <w:noProof/>
            <w:webHidden/>
          </w:rPr>
          <w:fldChar w:fldCharType="begin"/>
        </w:r>
        <w:r w:rsidR="004E4A54">
          <w:rPr>
            <w:noProof/>
            <w:webHidden/>
          </w:rPr>
          <w:instrText xml:space="preserve"> PAGEREF _Toc511913426 \h </w:instrText>
        </w:r>
        <w:r w:rsidR="00A93A63">
          <w:rPr>
            <w:noProof/>
            <w:webHidden/>
          </w:rPr>
        </w:r>
        <w:r w:rsidR="00A93A63">
          <w:rPr>
            <w:noProof/>
            <w:webHidden/>
          </w:rPr>
          <w:fldChar w:fldCharType="separate"/>
        </w:r>
        <w:r w:rsidR="004E4A54">
          <w:rPr>
            <w:noProof/>
            <w:webHidden/>
          </w:rPr>
          <w:t>39</w:t>
        </w:r>
        <w:r w:rsidR="00A93A63">
          <w:rPr>
            <w:noProof/>
            <w:webHidden/>
          </w:rPr>
          <w:fldChar w:fldCharType="end"/>
        </w:r>
      </w:hyperlink>
    </w:p>
    <w:p w14:paraId="699C9179"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7" w:history="1">
        <w:r w:rsidR="004E4A54" w:rsidRPr="00135064">
          <w:rPr>
            <w:rStyle w:val="Hypertextovodkaz"/>
            <w:noProof/>
          </w:rPr>
          <w:t>Kód 12 - Pomocná třída pro rychlé vytvoření hover efektu odkazu v SCSS [zdroj autor]</w:t>
        </w:r>
        <w:r w:rsidR="004E4A54">
          <w:rPr>
            <w:noProof/>
            <w:webHidden/>
          </w:rPr>
          <w:tab/>
        </w:r>
        <w:r w:rsidR="00A93A63">
          <w:rPr>
            <w:noProof/>
            <w:webHidden/>
          </w:rPr>
          <w:fldChar w:fldCharType="begin"/>
        </w:r>
        <w:r w:rsidR="004E4A54">
          <w:rPr>
            <w:noProof/>
            <w:webHidden/>
          </w:rPr>
          <w:instrText xml:space="preserve"> PAGEREF _Toc511913427 \h </w:instrText>
        </w:r>
        <w:r w:rsidR="00A93A63">
          <w:rPr>
            <w:noProof/>
            <w:webHidden/>
          </w:rPr>
        </w:r>
        <w:r w:rsidR="00A93A63">
          <w:rPr>
            <w:noProof/>
            <w:webHidden/>
          </w:rPr>
          <w:fldChar w:fldCharType="separate"/>
        </w:r>
        <w:r w:rsidR="004E4A54">
          <w:rPr>
            <w:noProof/>
            <w:webHidden/>
          </w:rPr>
          <w:t>40</w:t>
        </w:r>
        <w:r w:rsidR="00A93A63">
          <w:rPr>
            <w:noProof/>
            <w:webHidden/>
          </w:rPr>
          <w:fldChar w:fldCharType="end"/>
        </w:r>
      </w:hyperlink>
    </w:p>
    <w:p w14:paraId="3685CAE4"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8" w:history="1">
        <w:r w:rsidR="004E4A54" w:rsidRPr="00135064">
          <w:rPr>
            <w:rStyle w:val="Hypertextovodkaz"/>
            <w:noProof/>
          </w:rPr>
          <w:t>Kód 13 -  Zápis uvažovaného příkladu z obrázků 3-5 pomocí vytvořené knihovny [zdroj autor]</w:t>
        </w:r>
        <w:r w:rsidR="004E4A54">
          <w:rPr>
            <w:noProof/>
            <w:webHidden/>
          </w:rPr>
          <w:tab/>
        </w:r>
        <w:r w:rsidR="00A93A63">
          <w:rPr>
            <w:noProof/>
            <w:webHidden/>
          </w:rPr>
          <w:fldChar w:fldCharType="begin"/>
        </w:r>
        <w:r w:rsidR="004E4A54">
          <w:rPr>
            <w:noProof/>
            <w:webHidden/>
          </w:rPr>
          <w:instrText xml:space="preserve"> PAGEREF _Toc511913428 \h </w:instrText>
        </w:r>
        <w:r w:rsidR="00A93A63">
          <w:rPr>
            <w:noProof/>
            <w:webHidden/>
          </w:rPr>
        </w:r>
        <w:r w:rsidR="00A93A63">
          <w:rPr>
            <w:noProof/>
            <w:webHidden/>
          </w:rPr>
          <w:fldChar w:fldCharType="separate"/>
        </w:r>
        <w:r w:rsidR="004E4A54">
          <w:rPr>
            <w:noProof/>
            <w:webHidden/>
          </w:rPr>
          <w:t>40</w:t>
        </w:r>
        <w:r w:rsidR="00A93A63">
          <w:rPr>
            <w:noProof/>
            <w:webHidden/>
          </w:rPr>
          <w:fldChar w:fldCharType="end"/>
        </w:r>
      </w:hyperlink>
    </w:p>
    <w:p w14:paraId="45C550F0"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29" w:history="1">
        <w:r w:rsidR="004E4A54" w:rsidRPr="00135064">
          <w:rPr>
            <w:rStyle w:val="Hypertextovodkaz"/>
            <w:noProof/>
          </w:rPr>
          <w:t>Kód 14- HTML zápis komponenty Carousel vytvořené knihovny [zdroj autor]</w:t>
        </w:r>
        <w:r w:rsidR="004E4A54">
          <w:rPr>
            <w:noProof/>
            <w:webHidden/>
          </w:rPr>
          <w:tab/>
        </w:r>
        <w:r w:rsidR="00A93A63">
          <w:rPr>
            <w:noProof/>
            <w:webHidden/>
          </w:rPr>
          <w:fldChar w:fldCharType="begin"/>
        </w:r>
        <w:r w:rsidR="004E4A54">
          <w:rPr>
            <w:noProof/>
            <w:webHidden/>
          </w:rPr>
          <w:instrText xml:space="preserve"> PAGEREF _Toc511913429 \h </w:instrText>
        </w:r>
        <w:r w:rsidR="00A93A63">
          <w:rPr>
            <w:noProof/>
            <w:webHidden/>
          </w:rPr>
        </w:r>
        <w:r w:rsidR="00A93A63">
          <w:rPr>
            <w:noProof/>
            <w:webHidden/>
          </w:rPr>
          <w:fldChar w:fldCharType="separate"/>
        </w:r>
        <w:r w:rsidR="004E4A54">
          <w:rPr>
            <w:noProof/>
            <w:webHidden/>
          </w:rPr>
          <w:t>44</w:t>
        </w:r>
        <w:r w:rsidR="00A93A63">
          <w:rPr>
            <w:noProof/>
            <w:webHidden/>
          </w:rPr>
          <w:fldChar w:fldCharType="end"/>
        </w:r>
      </w:hyperlink>
    </w:p>
    <w:p w14:paraId="3DBEE54C"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30" w:history="1">
        <w:r w:rsidR="004E4A54" w:rsidRPr="00135064">
          <w:rPr>
            <w:rStyle w:val="Hypertextovodkaz"/>
            <w:noProof/>
          </w:rPr>
          <w:t>Kód 15 - Ukázka HTML zápisu komponenty záložek vytvořené knihovny a jejích ovládacích prvků [zdroj autor]</w:t>
        </w:r>
        <w:r w:rsidR="004E4A54">
          <w:rPr>
            <w:noProof/>
            <w:webHidden/>
          </w:rPr>
          <w:tab/>
        </w:r>
        <w:r w:rsidR="00A93A63">
          <w:rPr>
            <w:noProof/>
            <w:webHidden/>
          </w:rPr>
          <w:fldChar w:fldCharType="begin"/>
        </w:r>
        <w:r w:rsidR="004E4A54">
          <w:rPr>
            <w:noProof/>
            <w:webHidden/>
          </w:rPr>
          <w:instrText xml:space="preserve"> PAGEREF _Toc511913430 \h </w:instrText>
        </w:r>
        <w:r w:rsidR="00A93A63">
          <w:rPr>
            <w:noProof/>
            <w:webHidden/>
          </w:rPr>
        </w:r>
        <w:r w:rsidR="00A93A63">
          <w:rPr>
            <w:noProof/>
            <w:webHidden/>
          </w:rPr>
          <w:fldChar w:fldCharType="separate"/>
        </w:r>
        <w:r w:rsidR="004E4A54">
          <w:rPr>
            <w:noProof/>
            <w:webHidden/>
          </w:rPr>
          <w:t>49</w:t>
        </w:r>
        <w:r w:rsidR="00A93A63">
          <w:rPr>
            <w:noProof/>
            <w:webHidden/>
          </w:rPr>
          <w:fldChar w:fldCharType="end"/>
        </w:r>
      </w:hyperlink>
    </w:p>
    <w:p w14:paraId="5F6F73D7" w14:textId="77777777" w:rsidR="004E4A54" w:rsidRDefault="00F27900">
      <w:pPr>
        <w:pStyle w:val="Seznamobrzk"/>
        <w:tabs>
          <w:tab w:val="right" w:leader="dot" w:pos="8777"/>
        </w:tabs>
        <w:rPr>
          <w:rFonts w:asciiTheme="minorHAnsi" w:eastAsiaTheme="minorEastAsia" w:hAnsiTheme="minorHAnsi" w:cstheme="minorBidi"/>
          <w:noProof/>
          <w:sz w:val="22"/>
          <w:szCs w:val="22"/>
        </w:rPr>
      </w:pPr>
      <w:hyperlink w:anchor="_Toc511913431" w:history="1">
        <w:r w:rsidR="004E4A54" w:rsidRPr="00135064">
          <w:rPr>
            <w:rStyle w:val="Hypertextovodkaz"/>
            <w:noProof/>
          </w:rPr>
          <w:t>Kód 16 - Příkazy balíčkovacích systémů pro instalaci vytvořené knihovny</w:t>
        </w:r>
        <w:r w:rsidR="004E4A54">
          <w:rPr>
            <w:noProof/>
            <w:webHidden/>
          </w:rPr>
          <w:tab/>
        </w:r>
        <w:r w:rsidR="00A93A63">
          <w:rPr>
            <w:noProof/>
            <w:webHidden/>
          </w:rPr>
          <w:fldChar w:fldCharType="begin"/>
        </w:r>
        <w:r w:rsidR="004E4A54">
          <w:rPr>
            <w:noProof/>
            <w:webHidden/>
          </w:rPr>
          <w:instrText xml:space="preserve"> PAGEREF _Toc511913431 \h </w:instrText>
        </w:r>
        <w:r w:rsidR="00A93A63">
          <w:rPr>
            <w:noProof/>
            <w:webHidden/>
          </w:rPr>
        </w:r>
        <w:r w:rsidR="00A93A63">
          <w:rPr>
            <w:noProof/>
            <w:webHidden/>
          </w:rPr>
          <w:fldChar w:fldCharType="separate"/>
        </w:r>
        <w:r w:rsidR="004E4A54">
          <w:rPr>
            <w:noProof/>
            <w:webHidden/>
          </w:rPr>
          <w:t>56</w:t>
        </w:r>
        <w:r w:rsidR="00A93A63">
          <w:rPr>
            <w:noProof/>
            <w:webHidden/>
          </w:rPr>
          <w:fldChar w:fldCharType="end"/>
        </w:r>
      </w:hyperlink>
    </w:p>
    <w:p w14:paraId="51BBFA23" w14:textId="77777777" w:rsidR="00DE60EF" w:rsidRDefault="00A93A63" w:rsidP="00DE60EF">
      <w:pPr>
        <w:pStyle w:val="0Bezny"/>
      </w:pPr>
      <w:r>
        <w:fldChar w:fldCharType="end"/>
      </w:r>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290" w:name="_Toc511913376"/>
      <w:r>
        <w:lastRenderedPageBreak/>
        <w:t>Příloha A: Elektronické přílohy</w:t>
      </w:r>
      <w:bookmarkEnd w:id="290"/>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7777777" w:rsidR="001769B6" w:rsidRDefault="00F27900" w:rsidP="001769B6">
      <w:pPr>
        <w:pStyle w:val="0Bezny"/>
        <w:numPr>
          <w:ilvl w:val="0"/>
          <w:numId w:val="43"/>
        </w:numPr>
        <w:ind w:left="851" w:hanging="851"/>
      </w:pPr>
      <w:hyperlink r:id="rId98" w:history="1">
        <w:r w:rsidR="001769B6" w:rsidRPr="00C32436">
          <w:rPr>
            <w:rStyle w:val="Hypertextovodkaz"/>
          </w:rPr>
          <w:t>https://github.com/skaryys/skar-is</w:t>
        </w:r>
      </w:hyperlink>
      <w:r w:rsidR="001769B6">
        <w:t xml:space="preserve"> - vytvořená knihovna</w:t>
      </w:r>
    </w:p>
    <w:p w14:paraId="2B074C99" w14:textId="77777777" w:rsidR="001769B6" w:rsidRDefault="00F27900" w:rsidP="001769B6">
      <w:pPr>
        <w:pStyle w:val="0Bezny"/>
        <w:numPr>
          <w:ilvl w:val="0"/>
          <w:numId w:val="43"/>
        </w:numPr>
        <w:ind w:left="851" w:hanging="851"/>
      </w:pPr>
      <w:hyperlink r:id="rId99"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100" w:history="1">
        <w:r w:rsidR="001769B6" w:rsidRPr="00C32436">
          <w:rPr>
            <w:rStyle w:val="Hypertextovodkaz"/>
          </w:rPr>
          <w:t>http://skaris.skaramart.in/examples</w:t>
        </w:r>
      </w:hyperlink>
      <w:r w:rsidR="001769B6">
        <w:t xml:space="preserve"> </w:t>
      </w:r>
    </w:p>
    <w:p w14:paraId="52125C4D" w14:textId="77777777" w:rsidR="001769B6" w:rsidRPr="001769B6" w:rsidRDefault="00F27900" w:rsidP="001769B6">
      <w:pPr>
        <w:pStyle w:val="0Bezny"/>
        <w:numPr>
          <w:ilvl w:val="0"/>
          <w:numId w:val="43"/>
        </w:numPr>
        <w:ind w:left="851" w:hanging="851"/>
      </w:pPr>
      <w:hyperlink r:id="rId101"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102"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Jiří Škára" w:date="2018-04-19T18:08:00Z" w:initials="JŠ">
    <w:p w14:paraId="6FCCAC35" w14:textId="77777777" w:rsidR="00904D71" w:rsidRDefault="00904D71">
      <w:pPr>
        <w:pStyle w:val="Textkomente"/>
      </w:pPr>
      <w:r>
        <w:rPr>
          <w:rStyle w:val="Odkaznakoment"/>
        </w:rPr>
        <w:annotationRef/>
      </w:r>
      <w:r>
        <w:t>Hodně šroubovitá věta</w:t>
      </w:r>
    </w:p>
  </w:comment>
  <w:comment w:id="19" w:author="Jiří Škára" w:date="2018-04-19T18:08:00Z" w:initials="JŠ">
    <w:p w14:paraId="19F754E2" w14:textId="77777777" w:rsidR="00904D71" w:rsidRDefault="00904D71">
      <w:pPr>
        <w:pStyle w:val="Textkomente"/>
      </w:pPr>
      <w:r>
        <w:rPr>
          <w:rStyle w:val="Odkaznakoment"/>
        </w:rPr>
        <w:annotationRef/>
      </w:r>
      <w:r>
        <w:t>Spíš by mělo být „vyvinout“</w:t>
      </w:r>
    </w:p>
  </w:comment>
  <w:comment w:id="29" w:author="Jiří Škára" w:date="2018-04-19T18:08:00Z" w:initials="JŠ">
    <w:p w14:paraId="40801DAB" w14:textId="77777777" w:rsidR="00904D71" w:rsidRDefault="00904D71">
      <w:pPr>
        <w:pStyle w:val="Textkomente"/>
      </w:pPr>
      <w:r>
        <w:rPr>
          <w:rStyle w:val="Odkaznakoment"/>
        </w:rPr>
        <w:annotationRef/>
      </w:r>
      <w:r>
        <w:t>Viz stejná věta v Abstraktu</w:t>
      </w:r>
    </w:p>
  </w:comment>
  <w:comment w:id="30" w:author="Jiří Škára" w:date="2018-04-19T18:08:00Z" w:initials="JŠ">
    <w:p w14:paraId="0DFF1279" w14:textId="77777777" w:rsidR="00904D71" w:rsidRDefault="00904D71">
      <w:pPr>
        <w:pStyle w:val="Textkomente"/>
      </w:pPr>
      <w:r>
        <w:rPr>
          <w:rStyle w:val="Odkaznakoment"/>
        </w:rPr>
        <w:annotationRef/>
      </w:r>
      <w:r>
        <w:t xml:space="preserve"> Spíše vyvinout</w:t>
      </w:r>
    </w:p>
  </w:comment>
  <w:comment w:id="31" w:author="Jiří Škára" w:date="2018-04-19T18:08:00Z" w:initials="JŠ">
    <w:p w14:paraId="0D746E46" w14:textId="77777777" w:rsidR="00904D71" w:rsidRDefault="00904D71">
      <w:pPr>
        <w:pStyle w:val="Textkomente"/>
      </w:pPr>
      <w:r>
        <w:rPr>
          <w:rStyle w:val="Odkaznakoment"/>
        </w:rPr>
        <w:annotationRef/>
      </w:r>
      <w:r>
        <w:t>Chybí čárka za „knihoven"</w:t>
      </w:r>
    </w:p>
  </w:comment>
  <w:comment w:id="33" w:author="Jiří Škára" w:date="2018-04-19T18:08:00Z" w:initials="JŠ">
    <w:p w14:paraId="46B71D64" w14:textId="77777777" w:rsidR="00904D71" w:rsidRDefault="00904D71">
      <w:pPr>
        <w:pStyle w:val="Textkomente"/>
      </w:pPr>
      <w:r>
        <w:rPr>
          <w:rStyle w:val="Odkaznakoment"/>
        </w:rPr>
        <w:annotationRef/>
      </w:r>
      <w:r>
        <w:t>Chybí čárka za závorkou</w:t>
      </w:r>
    </w:p>
  </w:comment>
  <w:comment w:id="40" w:author="Jiří Škára" w:date="2018-04-19T18:08:00Z" w:initials="JŠ">
    <w:p w14:paraId="79EF5460" w14:textId="77777777" w:rsidR="00904D71" w:rsidRDefault="00904D71">
      <w:pPr>
        <w:pStyle w:val="Textkomente"/>
      </w:pPr>
      <w:r>
        <w:rPr>
          <w:rStyle w:val="Odkaznakoment"/>
        </w:rPr>
        <w:annotationRef/>
      </w:r>
      <w:r>
        <w:t>Síš bych napsala „zařízení uživatele“</w:t>
      </w:r>
    </w:p>
  </w:comment>
  <w:comment w:id="48" w:author="Jiří Škára" w:date="2018-04-19T18:08:00Z" w:initials="JŠ">
    <w:p w14:paraId="6D84D8EA" w14:textId="77777777" w:rsidR="00904D71" w:rsidRDefault="00904D71">
      <w:pPr>
        <w:pStyle w:val="Textkomente"/>
      </w:pPr>
      <w:r>
        <w:rPr>
          <w:rStyle w:val="Odkaznakoment"/>
        </w:rPr>
        <w:annotationRef/>
      </w:r>
      <w:r>
        <w:t>Chybí tečka za 2.</w:t>
      </w:r>
    </w:p>
  </w:comment>
  <w:comment w:id="51" w:author="Jiří Škára" w:date="2018-04-19T18:08:00Z" w:initials="JŠ">
    <w:p w14:paraId="1C827488" w14:textId="77777777" w:rsidR="00904D71" w:rsidRDefault="00904D71">
      <w:pPr>
        <w:pStyle w:val="Textkomente"/>
      </w:pPr>
      <w:r>
        <w:rPr>
          <w:rStyle w:val="Odkaznakoment"/>
        </w:rPr>
        <w:annotationRef/>
      </w:r>
      <w:r>
        <w:t>Slovo defaultně je OK?</w:t>
      </w:r>
    </w:p>
  </w:comment>
  <w:comment w:id="52" w:author="Jiří Škára" w:date="2018-04-19T18:08:00Z" w:initials="JŠ">
    <w:p w14:paraId="53BD520F" w14:textId="77777777" w:rsidR="00904D71" w:rsidRDefault="00904D71">
      <w:pPr>
        <w:pStyle w:val="Textkomente"/>
      </w:pPr>
      <w:r>
        <w:rPr>
          <w:rStyle w:val="Odkaznakoment"/>
        </w:rPr>
        <w:annotationRef/>
      </w:r>
      <w:r>
        <w:t>Za pomlčkou by mělo být malé písmeno jako v předešlých vlastnostech</w:t>
      </w:r>
    </w:p>
  </w:comment>
  <w:comment w:id="57" w:author="Jiří Škára" w:date="2018-04-19T18:08:00Z" w:initials="JŠ">
    <w:p w14:paraId="2101DC52" w14:textId="77777777" w:rsidR="00904D71" w:rsidRDefault="00904D71">
      <w:pPr>
        <w:pStyle w:val="Textkomente"/>
      </w:pPr>
      <w:r>
        <w:rPr>
          <w:rStyle w:val="Odkaznakoment"/>
        </w:rPr>
        <w:annotationRef/>
      </w:r>
      <w:r>
        <w:t>Totéž jako v předešlém</w:t>
      </w:r>
    </w:p>
  </w:comment>
  <w:comment w:id="59" w:author="Jiří Škára" w:date="2018-04-19T18:08:00Z" w:initials="JŠ">
    <w:p w14:paraId="5F6E0B95" w14:textId="77777777" w:rsidR="00904D71" w:rsidRDefault="00904D71">
      <w:pPr>
        <w:pStyle w:val="Textkomente"/>
      </w:pPr>
      <w:r>
        <w:rPr>
          <w:rStyle w:val="Odkaznakoment"/>
        </w:rPr>
        <w:annotationRef/>
      </w:r>
      <w:r>
        <w:t>Asi špatný pád – třetí hodnotou?</w:t>
      </w:r>
    </w:p>
  </w:comment>
  <w:comment w:id="62" w:author="Jiří Škára" w:date="2018-04-19T18:08:00Z" w:initials="JŠ">
    <w:p w14:paraId="1BBF2C25" w14:textId="77777777" w:rsidR="00904D71" w:rsidRDefault="00904D71">
      <w:pPr>
        <w:pStyle w:val="Textkomente"/>
      </w:pPr>
      <w:r>
        <w:rPr>
          <w:rStyle w:val="Odkaznakoment"/>
        </w:rPr>
        <w:annotationRef/>
      </w:r>
      <w:r>
        <w:t>Vhodnější je „půl“</w:t>
      </w:r>
    </w:p>
  </w:comment>
  <w:comment w:id="63" w:author="Jiří Škára" w:date="2018-04-19T18:08:00Z" w:initials="JŠ">
    <w:p w14:paraId="100D5931" w14:textId="77777777" w:rsidR="00904D71" w:rsidRDefault="00904D71">
      <w:pPr>
        <w:pStyle w:val="Textkomente"/>
      </w:pPr>
      <w:r>
        <w:rPr>
          <w:rStyle w:val="Odkaznakoment"/>
        </w:rPr>
        <w:annotationRef/>
      </w:r>
      <w:r>
        <w:t>Chybí čárka za „mění“</w:t>
      </w:r>
    </w:p>
  </w:comment>
  <w:comment w:id="70" w:author="Jiří Škára" w:date="2018-04-19T18:08:00Z" w:initials="JŠ">
    <w:p w14:paraId="6B2366CB" w14:textId="77777777" w:rsidR="00904D71" w:rsidRDefault="00904D71">
      <w:pPr>
        <w:pStyle w:val="Textkomente"/>
      </w:pPr>
      <w:r>
        <w:rPr>
          <w:rStyle w:val="Odkaznakoment"/>
        </w:rPr>
        <w:annotationRef/>
      </w:r>
      <w:r>
        <w:t>je vyvíjen</w:t>
      </w:r>
    </w:p>
  </w:comment>
  <w:comment w:id="73" w:author="Jiří Škára" w:date="2018-04-19T18:08:00Z" w:initials="JŠ">
    <w:p w14:paraId="482B6A37" w14:textId="77777777" w:rsidR="00904D71" w:rsidRDefault="00904D71">
      <w:pPr>
        <w:pStyle w:val="Textkomente"/>
      </w:pPr>
      <w:r>
        <w:rPr>
          <w:rStyle w:val="Odkaznakoment"/>
        </w:rPr>
        <w:annotationRef/>
      </w:r>
      <w:r>
        <w:t>chybí čárka za slovem</w:t>
      </w:r>
    </w:p>
  </w:comment>
  <w:comment w:id="88" w:author="Jiří Škára" w:date="2018-04-19T18:08:00Z" w:initials="JŠ">
    <w:p w14:paraId="44968C2F" w14:textId="77777777" w:rsidR="00904D71" w:rsidRDefault="00904D71">
      <w:pPr>
        <w:pStyle w:val="Textkomente"/>
      </w:pPr>
      <w:r>
        <w:rPr>
          <w:rStyle w:val="Odkaznakoment"/>
        </w:rPr>
        <w:annotationRef/>
      </w:r>
      <w:r>
        <w:t>nemá být vývojářův?</w:t>
      </w:r>
    </w:p>
  </w:comment>
  <w:comment w:id="91" w:author="Jiří Škára" w:date="2018-04-19T18:08:00Z" w:initials="JŠ">
    <w:p w14:paraId="5E8CB67F" w14:textId="77777777" w:rsidR="00904D71" w:rsidRDefault="00904D71">
      <w:pPr>
        <w:pStyle w:val="Textkomente"/>
      </w:pPr>
      <w:r>
        <w:rPr>
          <w:rStyle w:val="Odkaznakoment"/>
        </w:rPr>
        <w:annotationRef/>
      </w:r>
      <w:r>
        <w:t>Vlastnosti jsou pak</w:t>
      </w:r>
    </w:p>
  </w:comment>
  <w:comment w:id="100" w:author="Jiří Škára" w:date="2018-04-19T18:08:00Z" w:initials="JŠ">
    <w:p w14:paraId="574214A8" w14:textId="77777777" w:rsidR="00904D71" w:rsidRDefault="00904D71">
      <w:pPr>
        <w:pStyle w:val="Textkomente"/>
      </w:pPr>
      <w:r>
        <w:rPr>
          <w:rStyle w:val="Odkaznakoment"/>
        </w:rPr>
        <w:annotationRef/>
      </w:r>
      <w:r>
        <w:t>Chybí čárka</w:t>
      </w:r>
    </w:p>
  </w:comment>
  <w:comment w:id="108" w:author="Jiří Škára" w:date="2018-04-19T18:08:00Z" w:initials="JŠ">
    <w:p w14:paraId="1D1F47CD" w14:textId="77777777" w:rsidR="00904D71" w:rsidRDefault="00904D71">
      <w:pPr>
        <w:pStyle w:val="Textkomente"/>
      </w:pPr>
      <w:r>
        <w:rPr>
          <w:rStyle w:val="Odkaznakoment"/>
        </w:rPr>
        <w:annotationRef/>
      </w:r>
      <w:r>
        <w:t>Chybí čárka za slovem</w:t>
      </w:r>
    </w:p>
  </w:comment>
  <w:comment w:id="110" w:author="Jiří Škára" w:date="2018-04-19T18:08:00Z" w:initials="JŠ">
    <w:p w14:paraId="541243FC" w14:textId="77777777" w:rsidR="00904D71" w:rsidRDefault="00904D71">
      <w:pPr>
        <w:pStyle w:val="Textkomente"/>
      </w:pPr>
      <w:r>
        <w:rPr>
          <w:rStyle w:val="Odkaznakoment"/>
        </w:rPr>
        <w:annotationRef/>
      </w:r>
      <w:r>
        <w:t>Chybí písmenko</w:t>
      </w:r>
    </w:p>
  </w:comment>
  <w:comment w:id="118" w:author="Jiří Škára" w:date="2018-04-19T18:08:00Z" w:initials="JŠ">
    <w:p w14:paraId="5BC70372" w14:textId="77777777" w:rsidR="00904D71" w:rsidRDefault="00904D71">
      <w:pPr>
        <w:pStyle w:val="Textkomente"/>
      </w:pPr>
      <w:r>
        <w:rPr>
          <w:rStyle w:val="Odkaznakoment"/>
        </w:rPr>
        <w:annotationRef/>
      </w:r>
      <w:r>
        <w:t>Má být měkké i</w:t>
      </w:r>
    </w:p>
  </w:comment>
  <w:comment w:id="130" w:author="Jiří Škára" w:date="2018-04-19T18:08:00Z" w:initials="JŠ">
    <w:p w14:paraId="7CDC11A4" w14:textId="77777777" w:rsidR="00904D71" w:rsidRDefault="00904D71">
      <w:pPr>
        <w:pStyle w:val="Textkomente"/>
      </w:pPr>
      <w:r>
        <w:rPr>
          <w:rStyle w:val="Odkaznakoment"/>
        </w:rPr>
        <w:annotationRef/>
      </w:r>
      <w:r>
        <w:t>Chybí čárka za slovem</w:t>
      </w:r>
    </w:p>
  </w:comment>
  <w:comment w:id="138" w:author="Jiří Škára" w:date="2018-04-19T18:08:00Z" w:initials="JŠ">
    <w:p w14:paraId="219DA9A1" w14:textId="77777777" w:rsidR="00904D71" w:rsidRDefault="00904D71">
      <w:pPr>
        <w:pStyle w:val="Textkomente"/>
      </w:pPr>
      <w:r>
        <w:rPr>
          <w:rStyle w:val="Odkaznakoment"/>
        </w:rPr>
        <w:annotationRef/>
      </w:r>
      <w:r>
        <w:t>Vložena mezera . odděleny tisíce</w:t>
      </w:r>
    </w:p>
  </w:comment>
  <w:comment w:id="140" w:author="Jiří Škára" w:date="2018-04-19T18:08:00Z" w:initials="JŠ">
    <w:p w14:paraId="38815271" w14:textId="77777777" w:rsidR="00904D71" w:rsidRDefault="00904D71">
      <w:pPr>
        <w:pStyle w:val="Textkomente"/>
      </w:pPr>
      <w:r>
        <w:rPr>
          <w:rStyle w:val="Odkaznakoment"/>
        </w:rPr>
        <w:annotationRef/>
      </w:r>
      <w:r>
        <w:t>Vloženo ě</w:t>
      </w:r>
    </w:p>
  </w:comment>
  <w:comment w:id="147" w:author="Jiří Škára" w:date="2018-04-19T18:16:00Z" w:initials="JŠ">
    <w:p w14:paraId="5444816E" w14:textId="77777777" w:rsidR="00904D71" w:rsidRDefault="00904D71">
      <w:pPr>
        <w:pStyle w:val="Textkomente"/>
      </w:pPr>
      <w:r>
        <w:rPr>
          <w:rStyle w:val="Odkaznakoment"/>
        </w:rPr>
        <w:annotationRef/>
      </w:r>
      <w:r>
        <w:t>Překlep, nerozumím co to znamená</w:t>
      </w:r>
    </w:p>
  </w:comment>
  <w:comment w:id="148" w:author="Jiří Škára" w:date="2018-04-19T18:18:00Z" w:initials="JŠ">
    <w:p w14:paraId="632644A2" w14:textId="77777777" w:rsidR="00904D71" w:rsidRDefault="00904D71">
      <w:pPr>
        <w:pStyle w:val="Textkomente"/>
      </w:pPr>
      <w:r>
        <w:rPr>
          <w:rStyle w:val="Odkaznakoment"/>
        </w:rPr>
        <w:annotationRef/>
      </w:r>
      <w:r>
        <w:t>Chybí čárka za slovem</w:t>
      </w:r>
    </w:p>
  </w:comment>
  <w:comment w:id="166" w:author="Jiří Škára" w:date="2018-04-19T22:01:00Z" w:initials="JŠ">
    <w:p w14:paraId="4E23D55D" w14:textId="77777777" w:rsidR="00904D71" w:rsidRDefault="00904D71">
      <w:pPr>
        <w:pStyle w:val="Textkomente"/>
      </w:pPr>
      <w:r>
        <w:rPr>
          <w:rStyle w:val="Odkaznakoment"/>
        </w:rPr>
        <w:annotationRef/>
      </w:r>
      <w:r>
        <w:t>Asi chybí nějaké slovo?</w:t>
      </w:r>
    </w:p>
  </w:comment>
  <w:comment w:id="170" w:author="Jiří Škára" w:date="2018-04-19T22:04:00Z" w:initials="JŠ">
    <w:p w14:paraId="4FBD3ACF" w14:textId="77777777" w:rsidR="00904D71" w:rsidRDefault="00904D71">
      <w:pPr>
        <w:pStyle w:val="Textkomente"/>
      </w:pPr>
      <w:r>
        <w:rPr>
          <w:rStyle w:val="Odkaznakoment"/>
        </w:rPr>
        <w:annotationRef/>
      </w:r>
      <w:r>
        <w:t>Vložena čárka</w:t>
      </w:r>
    </w:p>
  </w:comment>
  <w:comment w:id="180" w:author="Jiří Škára" w:date="2018-04-19T22:10:00Z" w:initials="JŠ">
    <w:p w14:paraId="2985F1DD" w14:textId="77777777" w:rsidR="00F63EF7" w:rsidRDefault="00F63EF7">
      <w:pPr>
        <w:pStyle w:val="Textkomente"/>
      </w:pPr>
      <w:r>
        <w:rPr>
          <w:rStyle w:val="Odkaznakoment"/>
        </w:rPr>
        <w:annotationRef/>
      </w:r>
      <w:r>
        <w:t>Vložena čárka</w:t>
      </w:r>
    </w:p>
  </w:comment>
  <w:comment w:id="199" w:author="Jiří Škára" w:date="2018-04-19T22:16:00Z" w:initials="JŠ">
    <w:p w14:paraId="129C7CE3" w14:textId="77777777" w:rsidR="00036AEB" w:rsidRDefault="00036AEB">
      <w:pPr>
        <w:pStyle w:val="Textkomente"/>
      </w:pPr>
      <w:r>
        <w:rPr>
          <w:rStyle w:val="Odkaznakoment"/>
        </w:rPr>
        <w:annotationRef/>
      </w:r>
      <w:r>
        <w:t>Vložena čárka za slovem</w:t>
      </w:r>
    </w:p>
  </w:comment>
  <w:comment w:id="207" w:author="Jiří Škára" w:date="2018-04-19T22:19:00Z" w:initials="JŠ">
    <w:p w14:paraId="186FBC87" w14:textId="77777777" w:rsidR="00036AEB" w:rsidRDefault="00036AEB">
      <w:pPr>
        <w:pStyle w:val="Textkomente"/>
      </w:pPr>
      <w:r>
        <w:rPr>
          <w:rStyle w:val="Odkaznakoment"/>
        </w:rPr>
        <w:annotationRef/>
      </w:r>
      <w:r>
        <w:t>Vložena tečka za tzv.</w:t>
      </w:r>
    </w:p>
  </w:comment>
  <w:comment w:id="209" w:author="Jiří Škára" w:date="2018-04-19T22:20:00Z" w:initials="JŠ">
    <w:p w14:paraId="11A03307" w14:textId="77777777" w:rsidR="00036AEB" w:rsidRDefault="00036AEB">
      <w:pPr>
        <w:pStyle w:val="Textkomente"/>
      </w:pPr>
      <w:r>
        <w:rPr>
          <w:rStyle w:val="Odkaznakoment"/>
        </w:rPr>
        <w:annotationRef/>
      </w:r>
      <w:r>
        <w:t>Vložena čárka za slovem</w:t>
      </w:r>
    </w:p>
  </w:comment>
  <w:comment w:id="218" w:author="Jiří Škára" w:date="2018-04-19T22:21:00Z" w:initials="JŠ">
    <w:p w14:paraId="49D25EEC" w14:textId="77777777" w:rsidR="00036AEB" w:rsidRDefault="00036AEB">
      <w:pPr>
        <w:pStyle w:val="Textkomente"/>
      </w:pPr>
      <w:r>
        <w:rPr>
          <w:rStyle w:val="Odkaznakoment"/>
        </w:rPr>
        <w:annotationRef/>
      </w:r>
      <w:r>
        <w:t>Vloženy závorky</w:t>
      </w:r>
    </w:p>
  </w:comment>
  <w:comment w:id="244" w:author="Jiří Škára" w:date="2018-04-19T22:30:00Z" w:initials="JŠ">
    <w:p w14:paraId="2690533C" w14:textId="77777777" w:rsidR="00FA56FE" w:rsidRDefault="00FA56FE">
      <w:pPr>
        <w:pStyle w:val="Textkomente"/>
      </w:pPr>
      <w:r>
        <w:rPr>
          <w:rStyle w:val="Odkaznakoment"/>
        </w:rPr>
        <w:annotationRef/>
      </w:r>
      <w:r>
        <w:t>Vložena čárka za slovem</w:t>
      </w:r>
    </w:p>
  </w:comment>
  <w:comment w:id="248" w:author="Jiří Škára" w:date="2018-04-19T22:36:00Z" w:initials="JŠ">
    <w:p w14:paraId="09D5F3ED" w14:textId="77777777" w:rsidR="00FA56FE" w:rsidRDefault="00FA56FE">
      <w:pPr>
        <w:pStyle w:val="Textkomente"/>
      </w:pPr>
      <w:r>
        <w:rPr>
          <w:rStyle w:val="Odkaznakoment"/>
        </w:rPr>
        <w:annotationRef/>
      </w:r>
      <w:r>
        <w:t>V </w:t>
      </w:r>
      <w:r w:rsidR="006D6117">
        <w:t>kapitole</w:t>
      </w:r>
      <w:r>
        <w:t xml:space="preserve"> jsou 2 obrázky 37 a 38, odkazuješ na druhý, tj. 38?)</w:t>
      </w:r>
    </w:p>
  </w:comment>
  <w:comment w:id="259" w:author="Jiří Škára" w:date="2018-04-19T22:42:00Z" w:initials="JŠ">
    <w:p w14:paraId="6FFB7761" w14:textId="77777777" w:rsidR="006D6117" w:rsidRDefault="006D6117">
      <w:pPr>
        <w:pStyle w:val="Textkomente"/>
      </w:pPr>
      <w:r>
        <w:rPr>
          <w:rStyle w:val="Odkaznakoment"/>
        </w:rPr>
        <w:annotationRef/>
      </w:r>
      <w:r>
        <w:t>Vložena čárka za slovem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CCAC35" w15:done="0"/>
  <w15:commentEx w15:paraId="19F754E2" w15:done="0"/>
  <w15:commentEx w15:paraId="40801DAB" w15:done="0"/>
  <w15:commentEx w15:paraId="0DFF1279" w15:done="0"/>
  <w15:commentEx w15:paraId="0D746E46" w15:done="0"/>
  <w15:commentEx w15:paraId="46B71D64" w15:done="0"/>
  <w15:commentEx w15:paraId="79EF5460" w15:done="0"/>
  <w15:commentEx w15:paraId="6D84D8EA" w15:done="0"/>
  <w15:commentEx w15:paraId="1C827488" w15:done="0"/>
  <w15:commentEx w15:paraId="53BD520F" w15:done="0"/>
  <w15:commentEx w15:paraId="2101DC52" w15:done="0"/>
  <w15:commentEx w15:paraId="5F6E0B95" w15:done="0"/>
  <w15:commentEx w15:paraId="1BBF2C25" w15:done="0"/>
  <w15:commentEx w15:paraId="100D5931" w15:done="0"/>
  <w15:commentEx w15:paraId="6B2366CB" w15:done="0"/>
  <w15:commentEx w15:paraId="482B6A37" w15:done="0"/>
  <w15:commentEx w15:paraId="44968C2F" w15:done="0"/>
  <w15:commentEx w15:paraId="5E8CB67F" w15:done="0"/>
  <w15:commentEx w15:paraId="574214A8" w15:done="0"/>
  <w15:commentEx w15:paraId="1D1F47CD" w15:done="0"/>
  <w15:commentEx w15:paraId="541243FC" w15:done="0"/>
  <w15:commentEx w15:paraId="5BC70372" w15:done="0"/>
  <w15:commentEx w15:paraId="7CDC11A4" w15:done="0"/>
  <w15:commentEx w15:paraId="219DA9A1" w15:done="0"/>
  <w15:commentEx w15:paraId="38815271" w15:done="0"/>
  <w15:commentEx w15:paraId="5444816E" w15:done="0"/>
  <w15:commentEx w15:paraId="632644A2" w15:done="0"/>
  <w15:commentEx w15:paraId="4E23D55D" w15:done="0"/>
  <w15:commentEx w15:paraId="4FBD3ACF" w15:done="0"/>
  <w15:commentEx w15:paraId="2985F1DD" w15:done="0"/>
  <w15:commentEx w15:paraId="129C7CE3" w15:done="0"/>
  <w15:commentEx w15:paraId="186FBC87" w15:done="0"/>
  <w15:commentEx w15:paraId="11A03307" w15:done="0"/>
  <w15:commentEx w15:paraId="49D25EEC" w15:done="0"/>
  <w15:commentEx w15:paraId="2690533C" w15:done="0"/>
  <w15:commentEx w15:paraId="09D5F3ED" w15:done="0"/>
  <w15:commentEx w15:paraId="6FFB77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CCAC35" w16cid:durableId="1E839ED6"/>
  <w16cid:commentId w16cid:paraId="19F754E2" w16cid:durableId="1E839ED7"/>
  <w16cid:commentId w16cid:paraId="40801DAB" w16cid:durableId="1E839ED8"/>
  <w16cid:commentId w16cid:paraId="0DFF1279" w16cid:durableId="1E839ED9"/>
  <w16cid:commentId w16cid:paraId="0D746E46" w16cid:durableId="1E839EDA"/>
  <w16cid:commentId w16cid:paraId="46B71D64" w16cid:durableId="1E839EDB"/>
  <w16cid:commentId w16cid:paraId="79EF5460" w16cid:durableId="1E839EDC"/>
  <w16cid:commentId w16cid:paraId="6D84D8EA" w16cid:durableId="1E839EDD"/>
  <w16cid:commentId w16cid:paraId="1C827488" w16cid:durableId="1E839EDE"/>
  <w16cid:commentId w16cid:paraId="53BD520F" w16cid:durableId="1E839EDF"/>
  <w16cid:commentId w16cid:paraId="2101DC52" w16cid:durableId="1E839EE0"/>
  <w16cid:commentId w16cid:paraId="5F6E0B95" w16cid:durableId="1E839EE1"/>
  <w16cid:commentId w16cid:paraId="1BBF2C25" w16cid:durableId="1E839EE2"/>
  <w16cid:commentId w16cid:paraId="100D5931" w16cid:durableId="1E839EE3"/>
  <w16cid:commentId w16cid:paraId="6B2366CB" w16cid:durableId="1E839EE4"/>
  <w16cid:commentId w16cid:paraId="482B6A37" w16cid:durableId="1E839EE5"/>
  <w16cid:commentId w16cid:paraId="44968C2F" w16cid:durableId="1E839EE6"/>
  <w16cid:commentId w16cid:paraId="5E8CB67F" w16cid:durableId="1E839EE7"/>
  <w16cid:commentId w16cid:paraId="574214A8" w16cid:durableId="1E839EE8"/>
  <w16cid:commentId w16cid:paraId="1D1F47CD" w16cid:durableId="1E839EE9"/>
  <w16cid:commentId w16cid:paraId="541243FC" w16cid:durableId="1E839EEA"/>
  <w16cid:commentId w16cid:paraId="5BC70372" w16cid:durableId="1E839EEB"/>
  <w16cid:commentId w16cid:paraId="7CDC11A4" w16cid:durableId="1E839EEC"/>
  <w16cid:commentId w16cid:paraId="219DA9A1" w16cid:durableId="1E839EED"/>
  <w16cid:commentId w16cid:paraId="38815271" w16cid:durableId="1E839EEE"/>
  <w16cid:commentId w16cid:paraId="5444816E" w16cid:durableId="1E839EEF"/>
  <w16cid:commentId w16cid:paraId="632644A2" w16cid:durableId="1E839EF0"/>
  <w16cid:commentId w16cid:paraId="4E23D55D" w16cid:durableId="1E839EF1"/>
  <w16cid:commentId w16cid:paraId="4FBD3ACF" w16cid:durableId="1E839EF2"/>
  <w16cid:commentId w16cid:paraId="2985F1DD" w16cid:durableId="1E839EF3"/>
  <w16cid:commentId w16cid:paraId="129C7CE3" w16cid:durableId="1E839EF4"/>
  <w16cid:commentId w16cid:paraId="186FBC87" w16cid:durableId="1E839EF5"/>
  <w16cid:commentId w16cid:paraId="11A03307" w16cid:durableId="1E839EF6"/>
  <w16cid:commentId w16cid:paraId="49D25EEC" w16cid:durableId="1E839EF7"/>
  <w16cid:commentId w16cid:paraId="2690533C" w16cid:durableId="1E839EF8"/>
  <w16cid:commentId w16cid:paraId="09D5F3ED" w16cid:durableId="1E839EF9"/>
  <w16cid:commentId w16cid:paraId="6FFB7761" w16cid:durableId="1E839E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351D3" w14:textId="77777777" w:rsidR="00F27900" w:rsidRDefault="00F27900" w:rsidP="00AF06F8">
      <w:pPr>
        <w:spacing w:before="0" w:after="0"/>
      </w:pPr>
      <w:r>
        <w:separator/>
      </w:r>
    </w:p>
  </w:endnote>
  <w:endnote w:type="continuationSeparator" w:id="0">
    <w:p w14:paraId="027E7CE0" w14:textId="77777777" w:rsidR="00F27900" w:rsidRDefault="00F27900"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904D71" w:rsidRDefault="00904D71" w:rsidP="009E2DA4">
    <w:pPr>
      <w:pStyle w:val="Zpat"/>
      <w:jc w:val="center"/>
    </w:pPr>
  </w:p>
  <w:sdt>
    <w:sdtPr>
      <w:id w:val="515733541"/>
      <w:docPartObj>
        <w:docPartGallery w:val="Page Numbers (Bottom of Page)"/>
        <w:docPartUnique/>
      </w:docPartObj>
    </w:sdtPr>
    <w:sdtEndPr/>
    <w:sdtContent>
      <w:p w14:paraId="21FD4112" w14:textId="77777777" w:rsidR="00904D71" w:rsidRDefault="00F27900" w:rsidP="009E2DA4">
        <w:pPr>
          <w:pStyle w:val="Zpat"/>
          <w:jc w:val="center"/>
        </w:pPr>
        <w:r>
          <w:fldChar w:fldCharType="begin"/>
        </w:r>
        <w:r>
          <w:instrText>PAGE   \* MERGEFORMAT</w:instrText>
        </w:r>
        <w:r>
          <w:fldChar w:fldCharType="separate"/>
        </w:r>
        <w:r w:rsidR="00F22B99">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904D71" w:rsidRDefault="00904D71"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904D71" w:rsidRDefault="00904D71" w:rsidP="00A1259C">
    <w:pPr>
      <w:pStyle w:val="Zpat"/>
      <w:jc w:val="center"/>
    </w:pPr>
  </w:p>
  <w:sdt>
    <w:sdtPr>
      <w:id w:val="1208530309"/>
      <w:docPartObj>
        <w:docPartGallery w:val="Page Numbers (Bottom of Page)"/>
        <w:docPartUnique/>
      </w:docPartObj>
    </w:sdtPr>
    <w:sdtEndPr/>
    <w:sdtContent>
      <w:p w14:paraId="08A9BD90" w14:textId="77777777" w:rsidR="00904D71" w:rsidRDefault="00F27900" w:rsidP="00A1259C">
        <w:pPr>
          <w:pStyle w:val="Zpat"/>
          <w:jc w:val="center"/>
        </w:pPr>
        <w:r>
          <w:fldChar w:fldCharType="begin"/>
        </w:r>
        <w:r>
          <w:instrText>PAGE   \* MERGEFORMAT</w:instrText>
        </w:r>
        <w:r>
          <w:fldChar w:fldCharType="separate"/>
        </w:r>
        <w:r w:rsidR="00904D71">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5677C" w14:textId="77777777" w:rsidR="00F27900" w:rsidRDefault="00F27900" w:rsidP="00AF06F8">
      <w:pPr>
        <w:spacing w:before="0" w:after="0"/>
      </w:pPr>
      <w:r>
        <w:separator/>
      </w:r>
    </w:p>
  </w:footnote>
  <w:footnote w:type="continuationSeparator" w:id="0">
    <w:p w14:paraId="302ED8C6" w14:textId="77777777" w:rsidR="00F27900" w:rsidRDefault="00F27900" w:rsidP="00AF06F8">
      <w:pPr>
        <w:spacing w:before="0" w:after="0"/>
      </w:pPr>
      <w:r>
        <w:continuationSeparator/>
      </w:r>
    </w:p>
  </w:footnote>
  <w:footnote w:id="1">
    <w:p w14:paraId="2B7678DB" w14:textId="77777777" w:rsidR="00904D71" w:rsidRDefault="00904D71">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904D71" w:rsidRDefault="00904D71">
      <w:pPr>
        <w:pStyle w:val="Textpoznpodarou"/>
      </w:pPr>
      <w:r>
        <w:rPr>
          <w:rStyle w:val="Znakapoznpodarou"/>
        </w:rPr>
        <w:footnoteRef/>
      </w:r>
      <w:r>
        <w:t xml:space="preserve"> Například třeba plugin pro Carousel</w:t>
      </w:r>
    </w:p>
  </w:footnote>
  <w:footnote w:id="3">
    <w:p w14:paraId="5E196F99" w14:textId="77777777" w:rsidR="00904D71" w:rsidRDefault="00904D71">
      <w:pPr>
        <w:pStyle w:val="Textpoznpodarou"/>
      </w:pPr>
      <w:r>
        <w:rPr>
          <w:rStyle w:val="Znakapoznpodarou"/>
        </w:rPr>
        <w:footnoteRef/>
      </w:r>
      <w:r>
        <w:t xml:space="preserve"> Definuje kódování textu na stránce</w:t>
      </w:r>
    </w:p>
  </w:footnote>
  <w:footnote w:id="4">
    <w:p w14:paraId="10DB394B" w14:textId="77777777" w:rsidR="00904D71" w:rsidRDefault="00904D71">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5">
    <w:p w14:paraId="4531BDA0" w14:textId="77777777" w:rsidR="00904D71" w:rsidRDefault="00904D71">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904D71" w:rsidRDefault="00904D71"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904D71" w:rsidRDefault="00904D71">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Škára">
    <w15:presenceInfo w15:providerId="Windows Live" w15:userId="7f1a331df8b3eb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1D8"/>
    <w:rsid w:val="00002A14"/>
    <w:rsid w:val="0000375C"/>
    <w:rsid w:val="0000561A"/>
    <w:rsid w:val="00007F6F"/>
    <w:rsid w:val="00011D64"/>
    <w:rsid w:val="00020BAE"/>
    <w:rsid w:val="00021F94"/>
    <w:rsid w:val="00025122"/>
    <w:rsid w:val="00025B18"/>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E5B1A"/>
    <w:rsid w:val="001E67DE"/>
    <w:rsid w:val="001F078B"/>
    <w:rsid w:val="001F44E0"/>
    <w:rsid w:val="001F5820"/>
    <w:rsid w:val="001F5B2F"/>
    <w:rsid w:val="001F7FFD"/>
    <w:rsid w:val="00200216"/>
    <w:rsid w:val="00203FBA"/>
    <w:rsid w:val="00204213"/>
    <w:rsid w:val="00205F31"/>
    <w:rsid w:val="00206CF9"/>
    <w:rsid w:val="0021184D"/>
    <w:rsid w:val="002137A7"/>
    <w:rsid w:val="00214C30"/>
    <w:rsid w:val="00215097"/>
    <w:rsid w:val="00215D1A"/>
    <w:rsid w:val="00220214"/>
    <w:rsid w:val="0022273F"/>
    <w:rsid w:val="00223C79"/>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3760"/>
    <w:rsid w:val="006A46DF"/>
    <w:rsid w:val="006A56DE"/>
    <w:rsid w:val="006A6414"/>
    <w:rsid w:val="006B57D5"/>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033"/>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lesscss.org/" TargetMode="External"/><Relationship Id="rId42" Type="http://schemas.openxmlformats.org/officeDocument/2006/relationships/hyperlink" Target="https://foundation.zurb.com/apps.html" TargetMode="External"/><Relationship Id="rId47" Type="http://schemas.openxmlformats.org/officeDocument/2006/relationships/hyperlink" Target="https://gomockingbird.com/" TargetMode="External"/><Relationship Id="rId63" Type="http://schemas.openxmlformats.org/officeDocument/2006/relationships/image" Target="media/image26.png"/><Relationship Id="rId68" Type="http://schemas.openxmlformats.org/officeDocument/2006/relationships/image" Target="media/image30.png"/><Relationship Id="rId84" Type="http://schemas.openxmlformats.org/officeDocument/2006/relationships/hyperlink" Target="https://sass-lang.com/" TargetMode="External"/><Relationship Id="rId89" Type="http://schemas.openxmlformats.org/officeDocument/2006/relationships/hyperlink" Target="https://yarnpkg.com"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www.smashingmagazine.com/2015/11/using-system-ui-fonts-practical-guide/" TargetMode="Externa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hyperlink" Target="https://www.npmjs.com" TargetMode="External"/><Relationship Id="rId11" Type="http://schemas.openxmlformats.org/officeDocument/2006/relationships/comments" Target="comments.xml"/><Relationship Id="rId24" Type="http://schemas.openxmlformats.org/officeDocument/2006/relationships/hyperlink" Target="https://opensource.org/licenses/MIT" TargetMode="External"/><Relationship Id="rId32" Type="http://schemas.openxmlformats.org/officeDocument/2006/relationships/hyperlink" Target="https://purecss.io/&#168;" TargetMode="External"/><Relationship Id="rId37" Type="http://schemas.openxmlformats.org/officeDocument/2006/relationships/hyperlink" Target="https://zurb.com" TargetMode="External"/><Relationship Id="rId40" Type="http://schemas.openxmlformats.org/officeDocument/2006/relationships/image" Target="media/image9.png"/><Relationship Id="rId45" Type="http://schemas.openxmlformats.org/officeDocument/2006/relationships/image" Target="media/image12.png"/><Relationship Id="rId53" Type="http://schemas.openxmlformats.org/officeDocument/2006/relationships/hyperlink" Target="https://github.com/skaryys/skar-is" TargetMode="External"/><Relationship Id="rId58" Type="http://schemas.openxmlformats.org/officeDocument/2006/relationships/image" Target="media/image21.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hyperlink" Target="http://www.npmjs.org" TargetMode="External"/><Relationship Id="rId87" Type="http://schemas.openxmlformats.org/officeDocument/2006/relationships/hyperlink" Target="https://getbootstrap.com" TargetMode="External"/><Relationship Id="rId102" Type="http://schemas.openxmlformats.org/officeDocument/2006/relationships/hyperlink" Target="http://skaris.skaramart.in" TargetMode="External"/><Relationship Id="rId5" Type="http://schemas.openxmlformats.org/officeDocument/2006/relationships/webSettings" Target="webSettings.xml"/><Relationship Id="rId61" Type="http://schemas.openxmlformats.org/officeDocument/2006/relationships/image" Target="media/image24.png"/><Relationship Id="rId82" Type="http://schemas.openxmlformats.org/officeDocument/2006/relationships/hyperlink" Target="https://www.interval.cz/clanky/tvorba-layoutu-webu-teoreticky-uvod/" TargetMode="External"/><Relationship Id="rId90" Type="http://schemas.openxmlformats.org/officeDocument/2006/relationships/hyperlink" Target="https://medium.com/@nikjohn/facebooks-yarn-vs-npm-is-yarn-really-better-1890b3ea6515" TargetMode="External"/><Relationship Id="rId95" Type="http://schemas.openxmlformats.org/officeDocument/2006/relationships/hyperlink" Target="https://bulma.io/" TargetMode="External"/><Relationship Id="rId19" Type="http://schemas.openxmlformats.org/officeDocument/2006/relationships/image" Target="media/image5.png"/><Relationship Id="rId14" Type="http://schemas.openxmlformats.org/officeDocument/2006/relationships/hyperlink" Target="https://symfony.com/" TargetMode="External"/><Relationship Id="rId22" Type="http://schemas.openxmlformats.org/officeDocument/2006/relationships/hyperlink" Target="http://stylus-lang.com/" TargetMode="External"/><Relationship Id="rId27" Type="http://schemas.openxmlformats.org/officeDocument/2006/relationships/hyperlink" Target="https://github.com/postcss/autoprefixer" TargetMode="External"/><Relationship Id="rId30" Type="http://schemas.openxmlformats.org/officeDocument/2006/relationships/hyperlink" Target="https://getbootstrap.com/" TargetMode="External"/><Relationship Id="rId35" Type="http://schemas.openxmlformats.org/officeDocument/2006/relationships/hyperlink" Target="https://popper.js.org/" TargetMode="External"/><Relationship Id="rId43" Type="http://schemas.openxmlformats.org/officeDocument/2006/relationships/hyperlink" Target="https://github.com" TargetMode="External"/><Relationship Id="rId48" Type="http://schemas.openxmlformats.org/officeDocument/2006/relationships/image" Target="media/image14.jpe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hyperlink" Target="http://skaris.skaramart.in" TargetMode="External"/><Relationship Id="rId100" Type="http://schemas.openxmlformats.org/officeDocument/2006/relationships/hyperlink" Target="http://skaris.skaramart.in/examples" TargetMode="External"/><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17.jpeg"/><Relationship Id="rId72" Type="http://schemas.openxmlformats.org/officeDocument/2006/relationships/image" Target="media/image34.png"/><Relationship Id="rId80" Type="http://schemas.openxmlformats.org/officeDocument/2006/relationships/hyperlink" Target="http://blog.meebio.cz/clanek/158/uvod-do-grid-systemu/" TargetMode="External"/><Relationship Id="rId85" Type="http://schemas.openxmlformats.org/officeDocument/2006/relationships/hyperlink" Target="https://opensource.com/resources/what-open-source" TargetMode="External"/><Relationship Id="rId93" Type="http://schemas.openxmlformats.org/officeDocument/2006/relationships/hyperlink" Target="https://foundation.zurb.com/" TargetMode="External"/><Relationship Id="rId98" Type="http://schemas.openxmlformats.org/officeDocument/2006/relationships/hyperlink" Target="https://github.com/skaryys/skar-is"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hyperlink" Target="https://bulma.io/" TargetMode="External"/><Relationship Id="rId38" Type="http://schemas.openxmlformats.org/officeDocument/2006/relationships/hyperlink" Target="https://necolas.github.io/normalize.css/" TargetMode="External"/><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image" Target="media/image29.png"/><Relationship Id="rId103" Type="http://schemas.openxmlformats.org/officeDocument/2006/relationships/fontTable" Target="fontTable.xml"/><Relationship Id="rId20" Type="http://schemas.openxmlformats.org/officeDocument/2006/relationships/hyperlink" Target="https://sass-lang.com/" TargetMode="External"/><Relationship Id="rId41" Type="http://schemas.openxmlformats.org/officeDocument/2006/relationships/image" Target="media/image10.png"/><Relationship Id="rId54" Type="http://schemas.openxmlformats.org/officeDocument/2006/relationships/hyperlink" Target="https://opensource.org/licenses/MIT"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s://caniuse.com" TargetMode="External"/><Relationship Id="rId88" Type="http://schemas.openxmlformats.org/officeDocument/2006/relationships/hyperlink" Target="http://jquery.com/" TargetMode="External"/><Relationship Id="rId91" Type="http://schemas.openxmlformats.org/officeDocument/2006/relationships/hyperlink" Target="https://gulpjs.com/" TargetMode="External"/><Relationship Id="rId96" Type="http://schemas.openxmlformats.org/officeDocument/2006/relationships/hyperlink" Target="https://blog.aira.cz/jak-se-dela-web-podivejte-se-jak-vznika-wirefra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www.w3.org/TR/css-variables-1/" TargetMode="External"/><Relationship Id="rId28" Type="http://schemas.openxmlformats.org/officeDocument/2006/relationships/hyperlink" Target="https://nodejs.org" TargetMode="External"/><Relationship Id="rId36" Type="http://schemas.openxmlformats.org/officeDocument/2006/relationships/image" Target="media/image8.png"/><Relationship Id="rId49" Type="http://schemas.openxmlformats.org/officeDocument/2006/relationships/image" Target="media/image15.jpeg"/><Relationship Id="rId57" Type="http://schemas.openxmlformats.org/officeDocument/2006/relationships/image" Target="media/image20.png"/><Relationship Id="rId10" Type="http://schemas.openxmlformats.org/officeDocument/2006/relationships/footer" Target="footer3.xml"/><Relationship Id="rId31" Type="http://schemas.openxmlformats.org/officeDocument/2006/relationships/hyperlink" Target="https://foundation.zurb.com/" TargetMode="External"/><Relationship Id="rId44" Type="http://schemas.openxmlformats.org/officeDocument/2006/relationships/image" Target="media/image11.png"/><Relationship Id="rId52" Type="http://schemas.openxmlformats.org/officeDocument/2006/relationships/image" Target="media/image18.jpeg"/><Relationship Id="rId60" Type="http://schemas.openxmlformats.org/officeDocument/2006/relationships/image" Target="media/image23.png"/><Relationship Id="rId65" Type="http://schemas.openxmlformats.org/officeDocument/2006/relationships/hyperlink" Target="http://youtube.com" TargetMode="External"/><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hyperlink" Target="http://fantasai.inkedblade.net/weblog/2012/css-layout-evolution/" TargetMode="External"/><Relationship Id="rId86" Type="http://schemas.openxmlformats.org/officeDocument/2006/relationships/hyperlink" Target="https://www.w3schools.com/" TargetMode="External"/><Relationship Id="rId94" Type="http://schemas.openxmlformats.org/officeDocument/2006/relationships/hyperlink" Target="https://purecss.io/" TargetMode="External"/><Relationship Id="rId99" Type="http://schemas.openxmlformats.org/officeDocument/2006/relationships/hyperlink" Target="https://github.com/skaryys/skar-is-website-example" TargetMode="External"/><Relationship Id="rId101" Type="http://schemas.openxmlformats.org/officeDocument/2006/relationships/hyperlink" Target="https://github.com/skaryys/skar-is-documentation" TargetMode="External"/><Relationship Id="rId4" Type="http://schemas.openxmlformats.org/officeDocument/2006/relationships/settings" Target="settings.xml"/><Relationship Id="rId9" Type="http://schemas.openxmlformats.org/officeDocument/2006/relationships/footer" Target="footer2.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hyperlink" Target="https://caniuse.com/" TargetMode="External"/><Relationship Id="rId34" Type="http://schemas.openxmlformats.org/officeDocument/2006/relationships/hyperlink" Target="https://twitter.com/" TargetMode="External"/><Relationship Id="rId50" Type="http://schemas.openxmlformats.org/officeDocument/2006/relationships/image" Target="media/image16.jpeg"/><Relationship Id="rId55" Type="http://schemas.openxmlformats.org/officeDocument/2006/relationships/hyperlink" Target="http://skaris.skaramart.in" TargetMode="External"/><Relationship Id="rId76" Type="http://schemas.openxmlformats.org/officeDocument/2006/relationships/image" Target="media/image38.png"/><Relationship Id="rId97" Type="http://schemas.openxmlformats.org/officeDocument/2006/relationships/hyperlink" Target="file:///C:\xampp3\htdocs\bakalarka\bakalarka.docx" TargetMode="External"/><Relationship Id="rId104" Type="http://schemas.microsoft.com/office/2011/relationships/people" Target="peop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166AB7-8E05-49BA-82D3-4D7EEE07F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69</Pages>
  <Words>15217</Words>
  <Characters>89786</Characters>
  <Application>Microsoft Office Word</Application>
  <DocSecurity>0</DocSecurity>
  <Lines>748</Lines>
  <Paragraphs>209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Škára</dc:creator>
  <cp:lastModifiedBy>Martin Škára</cp:lastModifiedBy>
  <cp:revision>11</cp:revision>
  <dcterms:created xsi:type="dcterms:W3CDTF">2018-04-19T14:50:00Z</dcterms:created>
  <dcterms:modified xsi:type="dcterms:W3CDTF">2018-04-19T21:05:00Z</dcterms:modified>
</cp:coreProperties>
</file>