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E23FEE" w14:textId="77777777" w:rsidR="00380423" w:rsidRPr="00966481" w:rsidRDefault="00380423" w:rsidP="00181FE0">
      <w:pPr>
        <w:pageBreakBefore/>
        <w:widowControl/>
        <w:overflowPunct w:val="0"/>
        <w:autoSpaceDE w:val="0"/>
        <w:autoSpaceDN w:val="0"/>
        <w:adjustRightInd w:val="0"/>
        <w:spacing w:before="0" w:beforeAutospacing="0" w:after="400" w:afterAutospacing="0"/>
        <w:jc w:val="center"/>
        <w:textAlignment w:val="baseline"/>
        <w:rPr>
          <w:sz w:val="44"/>
          <w:szCs w:val="44"/>
          <w:lang w:eastAsia="en-US"/>
        </w:rPr>
      </w:pPr>
      <w:r w:rsidRPr="00966481">
        <w:rPr>
          <w:sz w:val="44"/>
          <w:szCs w:val="44"/>
          <w:lang w:eastAsia="en-US"/>
        </w:rPr>
        <w:t>Vysoká škola ekonomická v Praze</w:t>
      </w:r>
    </w:p>
    <w:p w14:paraId="27BB8054" w14:textId="77777777" w:rsidR="00181FE0" w:rsidRDefault="00380423" w:rsidP="00181FE0">
      <w:pPr>
        <w:widowControl/>
        <w:overflowPunct w:val="0"/>
        <w:autoSpaceDE w:val="0"/>
        <w:autoSpaceDN w:val="0"/>
        <w:adjustRightInd w:val="0"/>
        <w:spacing w:before="0" w:beforeAutospacing="0" w:after="360" w:afterAutospacing="0"/>
        <w:jc w:val="center"/>
        <w:textAlignment w:val="baseline"/>
        <w:rPr>
          <w:sz w:val="36"/>
          <w:szCs w:val="36"/>
          <w:lang w:eastAsia="en-US"/>
        </w:rPr>
      </w:pPr>
      <w:r w:rsidRPr="00181FE0">
        <w:rPr>
          <w:sz w:val="36"/>
          <w:szCs w:val="36"/>
          <w:lang w:eastAsia="en-US"/>
        </w:rPr>
        <w:t>Fakulta informatiky a statistiky</w:t>
      </w:r>
    </w:p>
    <w:p w14:paraId="5F36DB73" w14:textId="77777777" w:rsidR="00966481" w:rsidRPr="00E66936" w:rsidRDefault="00966481" w:rsidP="00181FE0">
      <w:pPr>
        <w:widowControl/>
        <w:overflowPunct w:val="0"/>
        <w:autoSpaceDE w:val="0"/>
        <w:autoSpaceDN w:val="0"/>
        <w:adjustRightInd w:val="0"/>
        <w:spacing w:before="0" w:beforeAutospacing="0" w:after="360" w:afterAutospacing="0"/>
        <w:jc w:val="center"/>
        <w:textAlignment w:val="baseline"/>
        <w:rPr>
          <w:sz w:val="32"/>
          <w:szCs w:val="32"/>
          <w:lang w:eastAsia="en-US"/>
        </w:rPr>
      </w:pPr>
      <w:r w:rsidRPr="00E66936">
        <w:rPr>
          <w:sz w:val="32"/>
          <w:szCs w:val="32"/>
          <w:lang w:eastAsia="en-US"/>
        </w:rPr>
        <w:t>Katedra informačního a znalostního inženýrství</w:t>
      </w:r>
    </w:p>
    <w:p w14:paraId="568DA8D0" w14:textId="77777777" w:rsidR="00181FE0" w:rsidRDefault="00181FE0" w:rsidP="00181FE0">
      <w:pPr>
        <w:widowControl/>
        <w:overflowPunct w:val="0"/>
        <w:autoSpaceDE w:val="0"/>
        <w:autoSpaceDN w:val="0"/>
        <w:adjustRightInd w:val="0"/>
        <w:spacing w:before="0" w:beforeAutospacing="0" w:after="0" w:afterAutospacing="0" w:line="360" w:lineRule="auto"/>
        <w:jc w:val="center"/>
        <w:textAlignment w:val="baseline"/>
        <w:rPr>
          <w:b/>
          <w:lang w:eastAsia="en-US"/>
        </w:rPr>
      </w:pPr>
    </w:p>
    <w:p w14:paraId="13920BD5" w14:textId="77777777" w:rsidR="00181FE0" w:rsidRDefault="00181FE0" w:rsidP="00181FE0">
      <w:pPr>
        <w:widowControl/>
        <w:overflowPunct w:val="0"/>
        <w:autoSpaceDE w:val="0"/>
        <w:autoSpaceDN w:val="0"/>
        <w:adjustRightInd w:val="0"/>
        <w:spacing w:before="0" w:beforeAutospacing="0" w:after="0" w:afterAutospacing="0" w:line="360" w:lineRule="auto"/>
        <w:jc w:val="center"/>
        <w:textAlignment w:val="baseline"/>
        <w:rPr>
          <w:b/>
          <w:lang w:eastAsia="en-US"/>
        </w:rPr>
      </w:pPr>
    </w:p>
    <w:p w14:paraId="64DC9CCE" w14:textId="77777777" w:rsidR="00181FE0" w:rsidRDefault="00181FE0" w:rsidP="00181FE0">
      <w:pPr>
        <w:widowControl/>
        <w:overflowPunct w:val="0"/>
        <w:autoSpaceDE w:val="0"/>
        <w:autoSpaceDN w:val="0"/>
        <w:adjustRightInd w:val="0"/>
        <w:spacing w:before="0" w:beforeAutospacing="0" w:after="400" w:afterAutospacing="0" w:line="360" w:lineRule="auto"/>
        <w:jc w:val="center"/>
        <w:textAlignment w:val="baseline"/>
        <w:rPr>
          <w:b/>
          <w:lang w:eastAsia="en-US"/>
        </w:rPr>
      </w:pPr>
    </w:p>
    <w:p w14:paraId="7E786E0A" w14:textId="77777777" w:rsidR="00A1259C" w:rsidRPr="00181FE0" w:rsidRDefault="00A1259C" w:rsidP="00181FE0">
      <w:pPr>
        <w:widowControl/>
        <w:overflowPunct w:val="0"/>
        <w:autoSpaceDE w:val="0"/>
        <w:autoSpaceDN w:val="0"/>
        <w:adjustRightInd w:val="0"/>
        <w:spacing w:before="0" w:beforeAutospacing="0" w:after="400" w:afterAutospacing="0" w:line="360" w:lineRule="auto"/>
        <w:jc w:val="center"/>
        <w:textAlignment w:val="baseline"/>
        <w:rPr>
          <w:b/>
          <w:lang w:eastAsia="en-US"/>
        </w:rPr>
      </w:pPr>
    </w:p>
    <w:p w14:paraId="6D22625A" w14:textId="77777777" w:rsidR="00380423" w:rsidRPr="00A1259C" w:rsidRDefault="008B258A" w:rsidP="00A1259C">
      <w:pPr>
        <w:widowControl/>
        <w:spacing w:before="0" w:beforeAutospacing="0" w:after="400" w:afterAutospacing="0" w:line="276" w:lineRule="auto"/>
        <w:jc w:val="center"/>
        <w:rPr>
          <w:rFonts w:eastAsia="MS Mincho"/>
          <w:sz w:val="40"/>
          <w:szCs w:val="40"/>
          <w:lang w:eastAsia="ja-JP"/>
        </w:rPr>
      </w:pPr>
      <w:r w:rsidRPr="00181FE0">
        <w:rPr>
          <w:rFonts w:eastAsia="MS Mincho"/>
          <w:b/>
          <w:sz w:val="40"/>
          <w:szCs w:val="40"/>
          <w:lang w:eastAsia="ja-JP"/>
        </w:rPr>
        <w:t>CSS/JS knihovna pro zjednodušení vývoje grafického rozhraní webových stránek</w:t>
      </w:r>
    </w:p>
    <w:p w14:paraId="5B24061D" w14:textId="77777777" w:rsidR="00380423" w:rsidRPr="00181FE0" w:rsidRDefault="00380423" w:rsidP="00181FE0">
      <w:pPr>
        <w:widowControl/>
        <w:overflowPunct w:val="0"/>
        <w:autoSpaceDE w:val="0"/>
        <w:autoSpaceDN w:val="0"/>
        <w:adjustRightInd w:val="0"/>
        <w:spacing w:before="0" w:beforeAutospacing="0" w:after="360" w:afterAutospacing="0"/>
        <w:jc w:val="center"/>
        <w:textAlignment w:val="baseline"/>
        <w:rPr>
          <w:caps/>
          <w:spacing w:val="20"/>
          <w:sz w:val="36"/>
          <w:szCs w:val="36"/>
          <w:lang w:eastAsia="en-US"/>
        </w:rPr>
      </w:pPr>
      <w:r w:rsidRPr="00181FE0">
        <w:rPr>
          <w:caps/>
          <w:spacing w:val="20"/>
          <w:sz w:val="36"/>
          <w:szCs w:val="36"/>
          <w:lang w:eastAsia="en-US"/>
        </w:rPr>
        <w:t>BAKALÁŘSKÁ práce</w:t>
      </w:r>
    </w:p>
    <w:p w14:paraId="100B6446" w14:textId="77777777" w:rsidR="00380423" w:rsidRPr="0049364E" w:rsidRDefault="00A1259C" w:rsidP="00A1259C">
      <w:pPr>
        <w:pStyle w:val="0Bezny"/>
        <w:jc w:val="center"/>
      </w:pPr>
      <w:r>
        <w:t>ve studijním programu Aplikovaná informatika</w:t>
      </w:r>
    </w:p>
    <w:p w14:paraId="20128DD3" w14:textId="77777777" w:rsidR="00380423" w:rsidRPr="0049364E" w:rsidRDefault="00380423"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02D79A91" w14:textId="77777777" w:rsidR="00380423" w:rsidRDefault="00380423"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24516805"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62105C43"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28B05C05"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10C6F1F4"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3B3CD1B7" w14:textId="77777777" w:rsidR="00A1259C" w:rsidRDefault="00A1259C"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27463C8A" w14:textId="77777777" w:rsidR="00A1259C" w:rsidRPr="0049364E" w:rsidRDefault="00A1259C"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4C8D328E" w14:textId="77777777" w:rsidR="00380423" w:rsidRPr="0049364E" w:rsidRDefault="00D92743" w:rsidP="00A1259C">
      <w:pPr>
        <w:pStyle w:val="0Bezny"/>
        <w:jc w:val="center"/>
      </w:pPr>
      <w:r>
        <w:t xml:space="preserve">Autor: </w:t>
      </w:r>
      <w:r w:rsidR="008B258A" w:rsidRPr="0049364E">
        <w:t>Martin Škára</w:t>
      </w:r>
    </w:p>
    <w:p w14:paraId="5FD942CE" w14:textId="77777777" w:rsidR="00380423" w:rsidRDefault="00380423" w:rsidP="00A1259C">
      <w:pPr>
        <w:pStyle w:val="0Bezny"/>
        <w:jc w:val="center"/>
      </w:pPr>
      <w:r w:rsidRPr="0049364E">
        <w:t>Vedoucí</w:t>
      </w:r>
      <w:r w:rsidR="00D92743">
        <w:t xml:space="preserve">: </w:t>
      </w:r>
      <w:r w:rsidR="008B258A" w:rsidRPr="0049364E">
        <w:t>Ing. et Ing. Stanislav Vojíř, Ph.D.</w:t>
      </w:r>
    </w:p>
    <w:p w14:paraId="2CE4D525" w14:textId="77777777" w:rsidR="00380423" w:rsidRPr="00181FE0" w:rsidRDefault="00D92743" w:rsidP="00A1259C">
      <w:pPr>
        <w:pStyle w:val="0Bezny"/>
        <w:jc w:val="center"/>
      </w:pPr>
      <w:r>
        <w:t xml:space="preserve">Praha, </w:t>
      </w:r>
      <w:r w:rsidR="004C7B33">
        <w:t>duben</w:t>
      </w:r>
      <w:r>
        <w:t xml:space="preserve"> 2018</w:t>
      </w:r>
    </w:p>
    <w:p w14:paraId="61D1AD07" w14:textId="77777777" w:rsidR="00380423" w:rsidRPr="0049364E" w:rsidRDefault="00380423" w:rsidP="00380423">
      <w:pPr>
        <w:widowControl/>
        <w:tabs>
          <w:tab w:val="left" w:pos="4820"/>
        </w:tabs>
        <w:overflowPunct w:val="0"/>
        <w:autoSpaceDE w:val="0"/>
        <w:autoSpaceDN w:val="0"/>
        <w:adjustRightInd w:val="0"/>
        <w:spacing w:before="0" w:beforeAutospacing="0" w:after="0" w:afterAutospacing="0" w:line="360" w:lineRule="auto"/>
        <w:jc w:val="left"/>
        <w:textAlignment w:val="baseline"/>
        <w:rPr>
          <w:rFonts w:ascii="Cambria" w:hAnsi="Cambria"/>
          <w:sz w:val="28"/>
          <w:szCs w:val="28"/>
          <w:lang w:eastAsia="en-US"/>
        </w:rPr>
      </w:pPr>
    </w:p>
    <w:p w14:paraId="43E7D569" w14:textId="77777777" w:rsidR="00D92743" w:rsidRDefault="00D92743" w:rsidP="009E2DA4">
      <w:pPr>
        <w:widowControl/>
        <w:tabs>
          <w:tab w:val="left" w:pos="4820"/>
        </w:tabs>
        <w:overflowPunct w:val="0"/>
        <w:autoSpaceDE w:val="0"/>
        <w:autoSpaceDN w:val="0"/>
        <w:adjustRightInd w:val="0"/>
        <w:spacing w:before="0" w:beforeAutospacing="0" w:after="120" w:afterAutospacing="0" w:line="360" w:lineRule="auto"/>
        <w:jc w:val="center"/>
        <w:textAlignment w:val="baseline"/>
        <w:rPr>
          <w:rFonts w:ascii="Cambria" w:hAnsi="Cambria"/>
          <w:b/>
          <w:sz w:val="32"/>
          <w:szCs w:val="32"/>
          <w:lang w:eastAsia="en-US"/>
        </w:rPr>
        <w:sectPr w:rsidR="00D92743" w:rsidSect="008A3668">
          <w:footerReference w:type="default" r:id="rId8"/>
          <w:footerReference w:type="first" r:id="rId9"/>
          <w:pgSz w:w="11906" w:h="16838"/>
          <w:pgMar w:top="1418" w:right="851" w:bottom="1134" w:left="1701" w:header="709" w:footer="709" w:gutter="0"/>
          <w:cols w:space="708"/>
          <w:titlePg/>
          <w:docGrid w:linePitch="360"/>
        </w:sectPr>
      </w:pPr>
    </w:p>
    <w:p w14:paraId="2FF2FE41" w14:textId="77777777" w:rsidR="00C67D79" w:rsidRPr="0049364E" w:rsidRDefault="00C67D79" w:rsidP="004E29E6">
      <w:pPr>
        <w:pStyle w:val="Neslovannadpis"/>
      </w:pPr>
      <w:bookmarkStart w:id="0" w:name="_Toc461478328"/>
      <w:bookmarkStart w:id="1" w:name="_Toc496978147"/>
      <w:bookmarkStart w:id="2" w:name="_Toc510899339"/>
      <w:r w:rsidRPr="0049364E">
        <w:lastRenderedPageBreak/>
        <w:t>Prohlášení:</w:t>
      </w:r>
      <w:bookmarkEnd w:id="0"/>
      <w:bookmarkEnd w:id="1"/>
      <w:bookmarkEnd w:id="2"/>
    </w:p>
    <w:p w14:paraId="1810C6AD" w14:textId="77777777" w:rsidR="00311B47" w:rsidRPr="0049364E" w:rsidRDefault="00C67D79" w:rsidP="00311B47">
      <w:pPr>
        <w:pStyle w:val="0Bezny"/>
      </w:pPr>
      <w:r w:rsidRPr="0049364E">
        <w:br/>
        <w:t>Prohlašuji, že jsem bakalářskou práci zpracoval samostatně a že jsem uvedl všechny použité prameny a literaturu, ze které jsem čerpal.</w:t>
      </w:r>
    </w:p>
    <w:p w14:paraId="56A2A420" w14:textId="77777777" w:rsidR="00C67D79" w:rsidRPr="0049364E" w:rsidRDefault="00C67D79" w:rsidP="00C67D79">
      <w:pPr>
        <w:pStyle w:val="wKoren"/>
      </w:pPr>
    </w:p>
    <w:p w14:paraId="387F5231" w14:textId="082D42E2" w:rsidR="004B2962" w:rsidRPr="0049364E" w:rsidRDefault="00C67D79" w:rsidP="00C67D79">
      <w:pPr>
        <w:pStyle w:val="wKoren"/>
        <w:tabs>
          <w:tab w:val="center" w:pos="7088"/>
        </w:tabs>
        <w:rPr>
          <w:highlight w:val="yellow"/>
        </w:rPr>
      </w:pPr>
      <w:r w:rsidRPr="0049364E">
        <w:t>V Praze dne</w:t>
      </w:r>
      <w:del w:id="3" w:author="Martin Škára" w:date="2018-04-21T10:13:00Z">
        <w:r w:rsidR="00311B47" w:rsidRPr="0049364E" w:rsidDel="00AE6779">
          <w:delText xml:space="preserve"> </w:delText>
        </w:r>
      </w:del>
      <w:ins w:id="4" w:author="Martin Škára" w:date="2018-04-21T10:13:00Z">
        <w:r w:rsidR="00AE6779">
          <w:t>27</w:t>
        </w:r>
      </w:ins>
      <w:del w:id="5" w:author="Martin Škára" w:date="2018-04-21T10:11:00Z">
        <w:r w:rsidR="004C7B33" w:rsidRPr="004C7B33" w:rsidDel="00AE6779">
          <w:delText>25</w:delText>
        </w:r>
      </w:del>
      <w:r w:rsidR="004C7B33" w:rsidRPr="004C7B33">
        <w:t>. 4. 2018</w:t>
      </w:r>
      <w:r w:rsidRPr="0049364E">
        <w:tab/>
        <w:t xml:space="preserve">. . . . . . . . . . . . . . . . . . . . . . . . . . . . . . . . . . </w:t>
      </w:r>
      <w:r w:rsidRPr="0049364E">
        <w:br/>
      </w:r>
      <w:r w:rsidRPr="0049364E">
        <w:tab/>
      </w:r>
      <w:r w:rsidR="004B2962" w:rsidRPr="0049364E">
        <w:t>Martin Škára</w:t>
      </w:r>
    </w:p>
    <w:p w14:paraId="0780F13B" w14:textId="77777777" w:rsidR="008D61D6" w:rsidRDefault="008D61D6">
      <w:pPr>
        <w:widowControl/>
        <w:spacing w:before="0" w:beforeAutospacing="0" w:after="160" w:afterAutospacing="0" w:line="259" w:lineRule="auto"/>
        <w:jc w:val="left"/>
        <w:rPr>
          <w:rFonts w:asciiTheme="minorHAnsi" w:eastAsiaTheme="minorHAnsi" w:hAnsiTheme="minorHAnsi" w:cstheme="minorBidi"/>
          <w:highlight w:val="yellow"/>
          <w:lang w:eastAsia="en-US"/>
        </w:rPr>
        <w:sectPr w:rsidR="008D61D6" w:rsidSect="00A1259C">
          <w:footerReference w:type="first" r:id="rId10"/>
          <w:pgSz w:w="11906" w:h="16838"/>
          <w:pgMar w:top="1418" w:right="851" w:bottom="1134" w:left="1701" w:header="709" w:footer="709" w:gutter="0"/>
          <w:pgNumType w:start="2"/>
          <w:cols w:space="708"/>
          <w:vAlign w:val="bottom"/>
          <w:titlePg/>
          <w:docGrid w:linePitch="360"/>
        </w:sectPr>
      </w:pPr>
    </w:p>
    <w:p w14:paraId="78B30639" w14:textId="77777777" w:rsidR="008D61D6" w:rsidRDefault="008D61D6">
      <w:pPr>
        <w:widowControl/>
        <w:spacing w:before="0" w:beforeAutospacing="0" w:after="160" w:afterAutospacing="0" w:line="259" w:lineRule="auto"/>
        <w:jc w:val="left"/>
        <w:rPr>
          <w:rFonts w:asciiTheme="minorHAnsi" w:eastAsiaTheme="minorHAnsi" w:hAnsiTheme="minorHAnsi" w:cstheme="minorBidi"/>
          <w:highlight w:val="yellow"/>
          <w:lang w:eastAsia="en-US"/>
        </w:rPr>
      </w:pPr>
      <w:r>
        <w:rPr>
          <w:rFonts w:asciiTheme="minorHAnsi" w:eastAsiaTheme="minorHAnsi" w:hAnsiTheme="minorHAnsi" w:cstheme="minorBidi"/>
          <w:highlight w:val="yellow"/>
          <w:lang w:eastAsia="en-US"/>
        </w:rPr>
        <w:br w:type="page"/>
      </w:r>
    </w:p>
    <w:p w14:paraId="0702B5D7" w14:textId="77777777" w:rsidR="008D61D6" w:rsidRPr="004C7B33" w:rsidRDefault="00980F04" w:rsidP="004C7B33">
      <w:pPr>
        <w:pStyle w:val="Neslovannadpis"/>
      </w:pPr>
      <w:bookmarkStart w:id="6" w:name="_Toc461478329"/>
      <w:bookmarkStart w:id="7" w:name="_Toc496978148"/>
      <w:bookmarkStart w:id="8" w:name="_Toc510899340"/>
      <w:r w:rsidRPr="0049364E">
        <w:lastRenderedPageBreak/>
        <w:t>Poděkování</w:t>
      </w:r>
      <w:bookmarkEnd w:id="6"/>
      <w:bookmarkEnd w:id="7"/>
      <w:bookmarkEnd w:id="8"/>
    </w:p>
    <w:p w14:paraId="491EC96E" w14:textId="77777777" w:rsidR="004C7B33" w:rsidRDefault="004C7B33">
      <w:pPr>
        <w:pStyle w:val="0Bezny"/>
        <w:rPr>
          <w:ins w:id="9" w:author="Martin Škára" w:date="2018-04-19T23:05:00Z"/>
          <w:highlight w:val="yellow"/>
        </w:rPr>
        <w:pPrChange w:id="10" w:author="Martin Škára" w:date="2018-04-19T23:05:00Z">
          <w:pPr>
            <w:pStyle w:val="0Bezny"/>
            <w:jc w:val="left"/>
          </w:pPr>
        </w:pPrChange>
      </w:pPr>
      <w:r w:rsidRPr="00754B10">
        <w:t>Chtěl bych poděkovat vedoucímu práce Ing. Et Ing. Stanislavovi Vojířovi, Ph. D. za odbornou konzultační činnost při tvorbě práce. Dále bych chtěl poděkovat i kolegům z</w:t>
      </w:r>
      <w:ins w:id="11" w:author="Martin Škára" w:date="2018-04-19T23:04:00Z">
        <w:r w:rsidR="00754B10">
          <w:t xml:space="preserve"> </w:t>
        </w:r>
      </w:ins>
      <w:del w:id="12" w:author="Martin Škára" w:date="2018-04-19T23:04:00Z">
        <w:r w:rsidRPr="00754B10" w:rsidDel="00754B10">
          <w:delText> </w:delText>
        </w:r>
      </w:del>
      <w:r w:rsidRPr="00754B10">
        <w:t>firmy Appio za cenné poznatky při tvorbě praktické části</w:t>
      </w:r>
      <w:ins w:id="13" w:author="Martin Škára" w:date="2018-04-19T23:04:00Z">
        <w:r w:rsidR="00754B10">
          <w:t xml:space="preserve"> </w:t>
        </w:r>
      </w:ins>
      <w:del w:id="14" w:author="Martin Škára" w:date="2018-04-19T23:04:00Z">
        <w:r w:rsidRPr="00754B10" w:rsidDel="00754B10">
          <w:delText xml:space="preserve"> </w:delText>
        </w:r>
      </w:del>
      <w:r w:rsidRPr="00754B10">
        <w:t>práce.</w:t>
      </w:r>
      <w:r w:rsidRPr="00754B10">
        <w:rPr>
          <w:highlight w:val="yellow"/>
        </w:rPr>
        <w:t xml:space="preserve"> </w:t>
      </w:r>
    </w:p>
    <w:p w14:paraId="0E06B9C6" w14:textId="6E54DFE8" w:rsidR="00AE6779" w:rsidRDefault="00AE6779">
      <w:pPr>
        <w:pStyle w:val="0Bezny"/>
        <w:rPr>
          <w:highlight w:val="yellow"/>
        </w:rPr>
        <w:sectPr w:rsidR="00AE6779" w:rsidSect="008D61D6">
          <w:type w:val="continuous"/>
          <w:pgSz w:w="11906" w:h="16838"/>
          <w:pgMar w:top="1418" w:right="851" w:bottom="1134" w:left="1701" w:header="709" w:footer="709" w:gutter="0"/>
          <w:cols w:space="708"/>
          <w:vAlign w:val="bottom"/>
          <w:titlePg/>
          <w:docGrid w:linePitch="360"/>
        </w:sectPr>
      </w:pPr>
    </w:p>
    <w:p w14:paraId="33118B0A" w14:textId="77777777" w:rsidR="00D62C0A" w:rsidRPr="0049364E" w:rsidRDefault="00D62C0A" w:rsidP="008D61D6">
      <w:pPr>
        <w:pStyle w:val="Neslovannadpis"/>
        <w:spacing w:before="0"/>
      </w:pPr>
      <w:bookmarkStart w:id="15" w:name="_Toc461478330"/>
      <w:bookmarkStart w:id="16" w:name="_Toc496978149"/>
      <w:bookmarkStart w:id="17" w:name="_Toc510899341"/>
      <w:r w:rsidRPr="0049364E">
        <w:lastRenderedPageBreak/>
        <w:t>Abstrakt</w:t>
      </w:r>
      <w:bookmarkEnd w:id="15"/>
      <w:bookmarkEnd w:id="16"/>
      <w:bookmarkEnd w:id="17"/>
    </w:p>
    <w:p w14:paraId="430FDB9E" w14:textId="6D0FD44F" w:rsidR="00D62C0A" w:rsidRPr="0049364E" w:rsidRDefault="003A3F1D" w:rsidP="00D62C0A">
      <w:pPr>
        <w:pStyle w:val="0Bezny"/>
      </w:pPr>
      <w:r w:rsidRPr="00A1440C">
        <w:t>J</w:t>
      </w:r>
      <w:r>
        <w:t xml:space="preserve">ednou z částí vývoje, kterou musí projít každá webová stránka, je tvorba grafického rozhraní. </w:t>
      </w:r>
      <w:r w:rsidRPr="00A44800">
        <w:rPr>
          <w:highlight w:val="yellow"/>
        </w:rPr>
        <w:t>Jelikož ale na stránkách můžeme často najít společné prvky či styly, vytvářet tak vše stále znovu by bylo velmi časově náročné a tudíž kontraproduktivní.</w:t>
      </w:r>
      <w:r>
        <w:t xml:space="preserve"> I proto vznikají znovupoužitelné knihovny, které vývoj grafického rozhraní zjednodušují</w:t>
      </w:r>
      <w:r w:rsidR="00DA63B2">
        <w:t xml:space="preserve"> </w:t>
      </w:r>
      <w:r w:rsidR="00DA63B2" w:rsidRPr="00DA63B2">
        <w:t>a definují vzhled a chování často užívaných prvků stránky</w:t>
      </w:r>
      <w:r>
        <w:t>. Vývojář tak může přemýšlet nad tím, kterou z těchto knihoven zvolit</w:t>
      </w:r>
      <w:r w:rsidR="00DA63B2">
        <w:t xml:space="preserve">, </w:t>
      </w:r>
      <w:r>
        <w:t xml:space="preserve">či </w:t>
      </w:r>
      <w:r w:rsidR="00DA63B2">
        <w:t xml:space="preserve">zda </w:t>
      </w:r>
      <w:r>
        <w:t>případně</w:t>
      </w:r>
      <w:ins w:id="18" w:author="Martin Škára" w:date="2018-04-21T10:14:00Z">
        <w:r w:rsidR="00AE6779">
          <w:t xml:space="preserve"> </w:t>
        </w:r>
      </w:ins>
      <w:del w:id="19" w:author="Martin Škára" w:date="2018-04-21T10:14:00Z">
        <w:r w:rsidDel="00AE6779">
          <w:delText xml:space="preserve"> ne</w:delText>
        </w:r>
      </w:del>
      <w:r>
        <w:t xml:space="preserve">vyvinout nástroj vlastní, který bude plně vyhovovat jeho požadavkům. </w:t>
      </w:r>
      <w:r w:rsidR="00DA63B2">
        <w:t>Hlavním cílem práce je v</w:t>
      </w:r>
      <w:r>
        <w:t xml:space="preserve">ývoj vlastní </w:t>
      </w:r>
      <w:r w:rsidR="002A42E7">
        <w:t>knihovny</w:t>
      </w:r>
      <w:r w:rsidR="00D2528F">
        <w:t xml:space="preserve"> </w:t>
      </w:r>
      <w:r w:rsidR="000F126A">
        <w:t xml:space="preserve">zjednodušující vývoj grafického rozhraní </w:t>
      </w:r>
      <w:r w:rsidR="00D2528F">
        <w:t xml:space="preserve">obsahující </w:t>
      </w:r>
      <w:r w:rsidR="001468E9">
        <w:t xml:space="preserve">grid </w:t>
      </w:r>
      <w:r w:rsidR="000A24B6">
        <w:t xml:space="preserve">systém, </w:t>
      </w:r>
      <w:r w:rsidR="001468E9">
        <w:t>pomocné třídy a</w:t>
      </w:r>
      <w:r w:rsidR="000F126A">
        <w:t> </w:t>
      </w:r>
      <w:r w:rsidR="000A24B6">
        <w:t xml:space="preserve">znovupoužitelné komponenty. </w:t>
      </w:r>
      <w:r w:rsidR="007E5196">
        <w:t>Samotná knihovna byla vyvíjena v</w:t>
      </w:r>
      <w:r w:rsidR="00060904">
        <w:t xml:space="preserve"> CSS </w:t>
      </w:r>
      <w:r w:rsidR="007E5196">
        <w:t>preprocesoru SASS a</w:t>
      </w:r>
      <w:r w:rsidR="000F126A">
        <w:t> </w:t>
      </w:r>
      <w:r w:rsidR="007E5196">
        <w:t xml:space="preserve">javascriptové knihovně jQuery. </w:t>
      </w:r>
      <w:r w:rsidR="000A24B6">
        <w:t xml:space="preserve">Práce popisuje </w:t>
      </w:r>
      <w:r w:rsidR="00F7209E">
        <w:t>jak</w:t>
      </w:r>
      <w:r w:rsidR="000A24B6">
        <w:t xml:space="preserve"> samotný vývoj</w:t>
      </w:r>
      <w:r w:rsidR="00B22A4A">
        <w:t xml:space="preserve"> knihovny</w:t>
      </w:r>
      <w:r w:rsidR="000A24B6">
        <w:t xml:space="preserve">, </w:t>
      </w:r>
      <w:r w:rsidR="00F7209E">
        <w:t>tak</w:t>
      </w:r>
      <w:r w:rsidR="000A24B6">
        <w:t xml:space="preserve"> i </w:t>
      </w:r>
      <w:r w:rsidR="00FA13BD">
        <w:t xml:space="preserve">použité technologie, </w:t>
      </w:r>
      <w:r w:rsidR="00834D4E">
        <w:t>analýzu existujících řešení</w:t>
      </w:r>
      <w:r w:rsidR="00FA13BD">
        <w:t xml:space="preserve"> pro tvorbu grafického rozhraní webových stránek</w:t>
      </w:r>
      <w:r w:rsidR="00834D4E">
        <w:t xml:space="preserve">, </w:t>
      </w:r>
      <w:r w:rsidR="000A24B6">
        <w:t>vytvoření komplexních příkladů demonstrující možnosti knihovny, vytvoření dokumentace a</w:t>
      </w:r>
      <w:ins w:id="20" w:author="Martin Škára" w:date="2018-04-21T10:14:00Z">
        <w:r w:rsidR="00AE6779">
          <w:t> </w:t>
        </w:r>
      </w:ins>
      <w:del w:id="21" w:author="Martin Škára" w:date="2018-04-21T10:14:00Z">
        <w:r w:rsidR="000A24B6" w:rsidDel="00AE6779">
          <w:delText xml:space="preserve"> </w:delText>
        </w:r>
      </w:del>
      <w:r w:rsidR="000A24B6">
        <w:t>publikování knihovny.</w:t>
      </w:r>
    </w:p>
    <w:p w14:paraId="52692632" w14:textId="77777777" w:rsidR="00D62C0A" w:rsidRPr="0049364E" w:rsidRDefault="00D62C0A" w:rsidP="004E29E6">
      <w:pPr>
        <w:pStyle w:val="Neslovannadpis"/>
      </w:pPr>
      <w:bookmarkStart w:id="22" w:name="_Toc496978150"/>
      <w:bookmarkStart w:id="23" w:name="_Toc510899342"/>
      <w:r w:rsidRPr="0049364E">
        <w:t>Klíčová slova</w:t>
      </w:r>
      <w:bookmarkEnd w:id="22"/>
      <w:bookmarkEnd w:id="23"/>
    </w:p>
    <w:p w14:paraId="26EB384A" w14:textId="77777777" w:rsidR="00D62C0A" w:rsidRPr="0049364E" w:rsidRDefault="003345EC" w:rsidP="00D62C0A">
      <w:pPr>
        <w:pStyle w:val="0Bezny"/>
      </w:pPr>
      <w:r w:rsidRPr="003345EC">
        <w:t xml:space="preserve">CSS knihovna, </w:t>
      </w:r>
      <w:r>
        <w:t>grafické rozhraní, webová stránka, CSS, SASS, jQuery</w:t>
      </w:r>
    </w:p>
    <w:p w14:paraId="28DB267B" w14:textId="77777777" w:rsidR="00AA1EEF" w:rsidRPr="0049364E" w:rsidRDefault="00AA1EEF">
      <w:pPr>
        <w:widowControl/>
        <w:spacing w:before="0" w:beforeAutospacing="0" w:after="160" w:afterAutospacing="0" w:line="259" w:lineRule="auto"/>
        <w:jc w:val="left"/>
        <w:rPr>
          <w:rFonts w:asciiTheme="minorHAnsi" w:eastAsiaTheme="minorHAnsi" w:hAnsiTheme="minorHAnsi" w:cstheme="minorBidi"/>
          <w:lang w:eastAsia="en-US"/>
        </w:rPr>
      </w:pPr>
      <w:r w:rsidRPr="0049364E">
        <w:br w:type="page"/>
      </w:r>
    </w:p>
    <w:p w14:paraId="7A600DFA" w14:textId="77777777" w:rsidR="00AA1EEF" w:rsidRPr="0049364E" w:rsidRDefault="00AA1EEF" w:rsidP="004E29E6">
      <w:pPr>
        <w:pStyle w:val="Neslovannadpis"/>
        <w:rPr>
          <w:rStyle w:val="ZzAnglickyUS"/>
          <w:lang w:val="cs-CZ"/>
        </w:rPr>
      </w:pPr>
      <w:bookmarkStart w:id="24" w:name="_Toc461478331"/>
      <w:bookmarkStart w:id="25" w:name="_Toc496978151"/>
      <w:bookmarkStart w:id="26" w:name="_Toc510899343"/>
      <w:r w:rsidRPr="0049364E">
        <w:rPr>
          <w:rStyle w:val="ZzAnglickyUS"/>
          <w:lang w:val="cs-CZ"/>
        </w:rPr>
        <w:lastRenderedPageBreak/>
        <w:t>Abstract</w:t>
      </w:r>
      <w:bookmarkEnd w:id="24"/>
      <w:bookmarkEnd w:id="25"/>
      <w:bookmarkEnd w:id="26"/>
    </w:p>
    <w:p w14:paraId="52053318" w14:textId="77777777" w:rsidR="00AA1EEF" w:rsidRPr="000A02A7" w:rsidRDefault="000A02A7" w:rsidP="000A02A7">
      <w:pPr>
        <w:pStyle w:val="0Bezny"/>
        <w:rPr>
          <w:rStyle w:val="ZzAnglickyUS"/>
        </w:rPr>
      </w:pPr>
      <w:r w:rsidRPr="000A02A7">
        <w:rPr>
          <w:rStyle w:val="ZzAnglickyUS"/>
        </w:rPr>
        <w:t xml:space="preserve">The important part of website development is the development of a graphical interface. On most websites, however, we can find similar elements or styles and developing all parts again and again would be really time consuming and contra productive. That is the reason why re-usable libraries are created to simplify the development of the graphical interface and often they define the basic appearance of the websites elements. The developer can then think about which of these libraries he will use or if he will develop a custom tool that will fully meet his requirements. The bachelor thesis deals with the development of a custom library simplifying the development of the graphical interface. The library includes grid system, helper classes and re-usable components. The library itself was developed in CSS preprocessor SASS and jQuery </w:t>
      </w:r>
      <w:r>
        <w:rPr>
          <w:rStyle w:val="ZzAnglickyUS"/>
        </w:rPr>
        <w:t>J</w:t>
      </w:r>
      <w:r w:rsidRPr="000A02A7">
        <w:rPr>
          <w:rStyle w:val="ZzAnglickyUS"/>
        </w:rPr>
        <w:t>ava</w:t>
      </w:r>
      <w:r>
        <w:rPr>
          <w:rStyle w:val="ZzAnglickyUS"/>
        </w:rPr>
        <w:t>S</w:t>
      </w:r>
      <w:r w:rsidRPr="000A02A7">
        <w:rPr>
          <w:rStyle w:val="ZzAnglickyUS"/>
        </w:rPr>
        <w:t>cript library. The thesis describes the development of the library itself, technologies that were used, analysis of existing solutions for</w:t>
      </w:r>
      <w:r w:rsidR="00E51691">
        <w:rPr>
          <w:rStyle w:val="ZzAnglickyUS"/>
        </w:rPr>
        <w:t> </w:t>
      </w:r>
      <w:r w:rsidRPr="000A02A7">
        <w:rPr>
          <w:rStyle w:val="ZzAnglickyUS"/>
        </w:rPr>
        <w:t>development of a graphical interface, creation of complex examples demonstrating the</w:t>
      </w:r>
      <w:r w:rsidR="00E51691">
        <w:rPr>
          <w:rStyle w:val="ZzAnglickyUS"/>
        </w:rPr>
        <w:t> </w:t>
      </w:r>
      <w:r w:rsidRPr="000A02A7">
        <w:rPr>
          <w:rStyle w:val="ZzAnglickyUS"/>
        </w:rPr>
        <w:t>possibilities of the library, creation of documentation and the publishing of the library. The</w:t>
      </w:r>
      <w:r w:rsidR="00E51691">
        <w:rPr>
          <w:rStyle w:val="ZzAnglickyUS"/>
        </w:rPr>
        <w:t> </w:t>
      </w:r>
      <w:r w:rsidRPr="000A02A7">
        <w:rPr>
          <w:rStyle w:val="ZzAnglickyUS"/>
        </w:rPr>
        <w:t xml:space="preserve">development of the library itself is the main goal of the entire bachelor thesis. </w:t>
      </w:r>
    </w:p>
    <w:p w14:paraId="2C86028D" w14:textId="77777777" w:rsidR="00AA1EEF" w:rsidRPr="0049364E" w:rsidRDefault="00AA1EEF" w:rsidP="004E29E6">
      <w:pPr>
        <w:pStyle w:val="Neslovannadpis"/>
        <w:rPr>
          <w:rStyle w:val="ZzAnglickyUS"/>
          <w:lang w:val="cs-CZ"/>
        </w:rPr>
      </w:pPr>
      <w:bookmarkStart w:id="27" w:name="_Toc496978152"/>
      <w:bookmarkStart w:id="28" w:name="_Toc510899344"/>
      <w:r w:rsidRPr="0049364E">
        <w:rPr>
          <w:rStyle w:val="ZzAnglickyUS"/>
          <w:lang w:val="cs-CZ"/>
        </w:rPr>
        <w:t>Keywords</w:t>
      </w:r>
      <w:bookmarkEnd w:id="27"/>
      <w:bookmarkEnd w:id="28"/>
    </w:p>
    <w:p w14:paraId="2C1CA51A" w14:textId="77777777" w:rsidR="001079B6" w:rsidRPr="006A56DE" w:rsidRDefault="006A56DE" w:rsidP="00AA1EEF">
      <w:pPr>
        <w:pStyle w:val="0Bezny"/>
        <w:rPr>
          <w:rStyle w:val="ZzAnglickyUS"/>
          <w:lang w:val="cs-CZ"/>
        </w:rPr>
      </w:pPr>
      <w:r w:rsidRPr="006A56DE">
        <w:rPr>
          <w:rStyle w:val="ZzAnglickyUS"/>
          <w:lang w:val="cs-CZ"/>
        </w:rPr>
        <w:t>CSS librar</w:t>
      </w:r>
      <w:r>
        <w:rPr>
          <w:rStyle w:val="ZzAnglickyUS"/>
          <w:lang w:val="cs-CZ"/>
        </w:rPr>
        <w:t>y, graphical interface, website, CSS, SASS, jQuery</w:t>
      </w:r>
    </w:p>
    <w:p w14:paraId="61F6B407" w14:textId="77777777" w:rsidR="00A62EB0" w:rsidRPr="0049364E" w:rsidRDefault="001079B6" w:rsidP="004E29E6">
      <w:pPr>
        <w:pStyle w:val="Neslovannadpis"/>
        <w:rPr>
          <w:rStyle w:val="ZzAnglickyUS"/>
          <w:lang w:val="cs-CZ"/>
        </w:rPr>
      </w:pPr>
      <w:r w:rsidRPr="0049364E">
        <w:rPr>
          <w:rStyle w:val="ZzAnglickyUS"/>
          <w:highlight w:val="yellow"/>
          <w:lang w:val="cs-CZ"/>
        </w:rPr>
        <w:br w:type="page"/>
      </w:r>
    </w:p>
    <w:sdt>
      <w:sdtPr>
        <w:rPr>
          <w:rFonts w:ascii="Times New Roman" w:eastAsia="Times New Roman" w:hAnsi="Times New Roman" w:cs="Times New Roman"/>
          <w:color w:val="auto"/>
          <w:sz w:val="24"/>
          <w:szCs w:val="24"/>
          <w:lang w:val="en-US"/>
        </w:rPr>
        <w:id w:val="-2145265354"/>
        <w:docPartObj>
          <w:docPartGallery w:val="Table of Contents"/>
          <w:docPartUnique/>
        </w:docPartObj>
      </w:sdtPr>
      <w:sdtEndPr>
        <w:rPr>
          <w:b/>
          <w:bCs/>
        </w:rPr>
      </w:sdtEndPr>
      <w:sdtContent>
        <w:p w14:paraId="50656BB9" w14:textId="77777777" w:rsidR="00F03121" w:rsidRPr="00F03121" w:rsidRDefault="00F03121">
          <w:pPr>
            <w:pStyle w:val="Nadpisobsahu"/>
            <w:rPr>
              <w:rStyle w:val="NeslovannadpisChar"/>
              <w:rFonts w:eastAsiaTheme="majorEastAsia"/>
              <w:color w:val="auto"/>
            </w:rPr>
          </w:pPr>
          <w:r w:rsidRPr="00F03121">
            <w:rPr>
              <w:rStyle w:val="NeslovannadpisChar"/>
              <w:rFonts w:eastAsiaTheme="majorEastAsia"/>
              <w:color w:val="auto"/>
            </w:rPr>
            <w:t>Obsah</w:t>
          </w:r>
        </w:p>
        <w:p w14:paraId="3BB4CDBD" w14:textId="0F6AC8E8" w:rsidR="00FF620C" w:rsidRDefault="00A93A63">
          <w:pPr>
            <w:pStyle w:val="Obsah1"/>
            <w:rPr>
              <w:ins w:id="29" w:author="Martin Škára" w:date="2018-04-21T10:25:00Z"/>
              <w:rFonts w:asciiTheme="minorHAnsi" w:eastAsiaTheme="minorEastAsia" w:hAnsiTheme="minorHAnsi" w:cstheme="minorBidi"/>
              <w:noProof/>
              <w:sz w:val="22"/>
              <w:szCs w:val="22"/>
            </w:rPr>
          </w:pPr>
          <w:r>
            <w:fldChar w:fldCharType="begin"/>
          </w:r>
          <w:r w:rsidR="00F03121">
            <w:instrText xml:space="preserve"> TOC \o "1-3" \h \z \u </w:instrText>
          </w:r>
          <w:r>
            <w:fldChar w:fldCharType="separate"/>
          </w:r>
          <w:ins w:id="30" w:author="Martin Škára" w:date="2018-04-21T10:25:00Z">
            <w:r w:rsidR="00FF620C" w:rsidRPr="00B74F96">
              <w:rPr>
                <w:rStyle w:val="Hypertextovodkaz"/>
                <w:noProof/>
              </w:rPr>
              <w:fldChar w:fldCharType="begin"/>
            </w:r>
            <w:r w:rsidR="00FF620C" w:rsidRPr="00B74F96">
              <w:rPr>
                <w:rStyle w:val="Hypertextovodkaz"/>
                <w:noProof/>
              </w:rPr>
              <w:instrText xml:space="preserve"> </w:instrText>
            </w:r>
            <w:r w:rsidR="00FF620C">
              <w:rPr>
                <w:noProof/>
              </w:rPr>
              <w:instrText>HYPERLINK \l "_Toc512069665"</w:instrText>
            </w:r>
            <w:r w:rsidR="00FF620C" w:rsidRPr="00B74F96">
              <w:rPr>
                <w:rStyle w:val="Hypertextovodkaz"/>
                <w:noProof/>
              </w:rPr>
              <w:instrText xml:space="preserve"> </w:instrText>
            </w:r>
            <w:r w:rsidR="00FF620C" w:rsidRPr="00B74F96">
              <w:rPr>
                <w:rStyle w:val="Hypertextovodkaz"/>
                <w:noProof/>
              </w:rPr>
            </w:r>
            <w:r w:rsidR="00FF620C" w:rsidRPr="00B74F96">
              <w:rPr>
                <w:rStyle w:val="Hypertextovodkaz"/>
                <w:noProof/>
              </w:rPr>
              <w:fldChar w:fldCharType="separate"/>
            </w:r>
            <w:r w:rsidR="00FF620C" w:rsidRPr="00B74F96">
              <w:rPr>
                <w:rStyle w:val="Hypertextovodkaz"/>
                <w:rFonts w:eastAsiaTheme="minorHAnsi"/>
                <w:noProof/>
              </w:rPr>
              <w:t>Úvod</w:t>
            </w:r>
            <w:r w:rsidR="00FF620C">
              <w:rPr>
                <w:noProof/>
                <w:webHidden/>
              </w:rPr>
              <w:tab/>
            </w:r>
            <w:r w:rsidR="00FF620C">
              <w:rPr>
                <w:noProof/>
                <w:webHidden/>
              </w:rPr>
              <w:fldChar w:fldCharType="begin"/>
            </w:r>
            <w:r w:rsidR="00FF620C">
              <w:rPr>
                <w:noProof/>
                <w:webHidden/>
              </w:rPr>
              <w:instrText xml:space="preserve"> PAGEREF _Toc512069665 \h </w:instrText>
            </w:r>
            <w:r w:rsidR="00FF620C">
              <w:rPr>
                <w:noProof/>
                <w:webHidden/>
              </w:rPr>
            </w:r>
          </w:ins>
          <w:r w:rsidR="00FF620C">
            <w:rPr>
              <w:noProof/>
              <w:webHidden/>
            </w:rPr>
            <w:fldChar w:fldCharType="separate"/>
          </w:r>
          <w:ins w:id="31" w:author="Martin Škára" w:date="2018-04-21T10:29:00Z">
            <w:r w:rsidR="00FF620C">
              <w:rPr>
                <w:noProof/>
                <w:webHidden/>
              </w:rPr>
              <w:t>9</w:t>
            </w:r>
          </w:ins>
          <w:ins w:id="32" w:author="Martin Škára" w:date="2018-04-21T10:25:00Z">
            <w:r w:rsidR="00FF620C">
              <w:rPr>
                <w:noProof/>
                <w:webHidden/>
              </w:rPr>
              <w:fldChar w:fldCharType="end"/>
            </w:r>
            <w:r w:rsidR="00FF620C" w:rsidRPr="00B74F96">
              <w:rPr>
                <w:rStyle w:val="Hypertextovodkaz"/>
                <w:noProof/>
              </w:rPr>
              <w:fldChar w:fldCharType="end"/>
            </w:r>
          </w:ins>
        </w:p>
        <w:p w14:paraId="224597DD" w14:textId="32F54018" w:rsidR="00FF620C" w:rsidRDefault="00FF620C">
          <w:pPr>
            <w:pStyle w:val="Obsah1"/>
            <w:rPr>
              <w:ins w:id="33" w:author="Martin Škára" w:date="2018-04-21T10:25:00Z"/>
              <w:rFonts w:asciiTheme="minorHAnsi" w:eastAsiaTheme="minorEastAsia" w:hAnsiTheme="minorHAnsi" w:cstheme="minorBidi"/>
              <w:noProof/>
              <w:sz w:val="22"/>
              <w:szCs w:val="22"/>
            </w:rPr>
          </w:pPr>
          <w:ins w:id="34"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"_Toc512069666"</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rFonts w:eastAsiaTheme="minorHAnsi"/>
                <w:noProof/>
              </w:rPr>
              <w:t>1.</w:t>
            </w:r>
            <w:r>
              <w:rPr>
                <w:rFonts w:asciiTheme="minorHAnsi" w:eastAsiaTheme="minorEastAsia" w:hAnsiTheme="minorHAnsi" w:cstheme="minorBidi"/>
                <w:noProof/>
                <w:sz w:val="22"/>
                <w:szCs w:val="22"/>
              </w:rPr>
              <w:tab/>
            </w:r>
            <w:r w:rsidRPr="00B74F96">
              <w:rPr>
                <w:rStyle w:val="Hypertextovodkaz"/>
                <w:rFonts w:eastAsiaTheme="minorHAnsi"/>
                <w:noProof/>
              </w:rPr>
              <w:t>Použité technologie</w:t>
            </w:r>
            <w:r>
              <w:rPr>
                <w:noProof/>
                <w:webHidden/>
              </w:rPr>
              <w:tab/>
            </w:r>
            <w:r>
              <w:rPr>
                <w:noProof/>
                <w:webHidden/>
              </w:rPr>
              <w:fldChar w:fldCharType="begin"/>
            </w:r>
            <w:r>
              <w:rPr>
                <w:noProof/>
                <w:webHidden/>
              </w:rPr>
              <w:instrText xml:space="preserve"> PAGEREF _Toc512069666 \h </w:instrText>
            </w:r>
            <w:r>
              <w:rPr>
                <w:noProof/>
                <w:webHidden/>
              </w:rPr>
            </w:r>
          </w:ins>
          <w:r>
            <w:rPr>
              <w:noProof/>
              <w:webHidden/>
            </w:rPr>
            <w:fldChar w:fldCharType="separate"/>
          </w:r>
          <w:ins w:id="35" w:author="Martin Škára" w:date="2018-04-21T10:29:00Z">
            <w:r>
              <w:rPr>
                <w:noProof/>
                <w:webHidden/>
              </w:rPr>
              <w:t>11</w:t>
            </w:r>
          </w:ins>
          <w:ins w:id="36" w:author="Martin Škára" w:date="2018-04-21T10:25:00Z">
            <w:r>
              <w:rPr>
                <w:noProof/>
                <w:webHidden/>
              </w:rPr>
              <w:fldChar w:fldCharType="end"/>
            </w:r>
            <w:r w:rsidRPr="00B74F96">
              <w:rPr>
                <w:rStyle w:val="Hypertextovodkaz"/>
                <w:noProof/>
              </w:rPr>
              <w:fldChar w:fldCharType="end"/>
            </w:r>
          </w:ins>
        </w:p>
        <w:p w14:paraId="62DFC8B5" w14:textId="313C07A0" w:rsidR="00FF620C" w:rsidRDefault="00FF620C">
          <w:pPr>
            <w:pStyle w:val="Obsah2"/>
            <w:tabs>
              <w:tab w:val="left" w:pos="1100"/>
            </w:tabs>
            <w:rPr>
              <w:ins w:id="37" w:author="Martin Škára" w:date="2018-04-21T10:25:00Z"/>
              <w:rFonts w:asciiTheme="minorHAnsi" w:eastAsiaTheme="minorEastAsia" w:hAnsiTheme="minorHAnsi" w:cstheme="minorBidi"/>
              <w:noProof/>
              <w:sz w:val="22"/>
              <w:szCs w:val="22"/>
            </w:rPr>
          </w:pPr>
          <w:ins w:id="38"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"_Toc512069667"</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1.1.</w:t>
            </w:r>
            <w:r>
              <w:rPr>
                <w:rFonts w:asciiTheme="minorHAnsi" w:eastAsiaTheme="minorEastAsia" w:hAnsiTheme="minorHAnsi" w:cstheme="minorBidi"/>
                <w:noProof/>
                <w:sz w:val="22"/>
                <w:szCs w:val="22"/>
              </w:rPr>
              <w:tab/>
            </w:r>
            <w:r w:rsidRPr="00B74F96">
              <w:rPr>
                <w:rStyle w:val="Hypertextovodkaz"/>
                <w:noProof/>
              </w:rPr>
              <w:t>CSS</w:t>
            </w:r>
            <w:r>
              <w:rPr>
                <w:noProof/>
                <w:webHidden/>
              </w:rPr>
              <w:tab/>
            </w:r>
            <w:r>
              <w:rPr>
                <w:noProof/>
                <w:webHidden/>
              </w:rPr>
              <w:fldChar w:fldCharType="begin"/>
            </w:r>
            <w:r>
              <w:rPr>
                <w:noProof/>
                <w:webHidden/>
              </w:rPr>
              <w:instrText xml:space="preserve"> PAGEREF _Toc512069667 \h </w:instrText>
            </w:r>
            <w:r>
              <w:rPr>
                <w:noProof/>
                <w:webHidden/>
              </w:rPr>
            </w:r>
          </w:ins>
          <w:r>
            <w:rPr>
              <w:noProof/>
              <w:webHidden/>
            </w:rPr>
            <w:fldChar w:fldCharType="separate"/>
          </w:r>
          <w:ins w:id="39" w:author="Martin Škára" w:date="2018-04-21T10:29:00Z">
            <w:r>
              <w:rPr>
                <w:noProof/>
                <w:webHidden/>
              </w:rPr>
              <w:t>11</w:t>
            </w:r>
          </w:ins>
          <w:ins w:id="40" w:author="Martin Škára" w:date="2018-04-21T10:25:00Z">
            <w:r>
              <w:rPr>
                <w:noProof/>
                <w:webHidden/>
              </w:rPr>
              <w:fldChar w:fldCharType="end"/>
            </w:r>
            <w:r w:rsidRPr="00B74F96">
              <w:rPr>
                <w:rStyle w:val="Hypertextovodkaz"/>
                <w:noProof/>
              </w:rPr>
              <w:fldChar w:fldCharType="end"/>
            </w:r>
          </w:ins>
        </w:p>
        <w:p w14:paraId="3E23B646" w14:textId="20ACC15B" w:rsidR="00FF620C" w:rsidRDefault="00FF620C">
          <w:pPr>
            <w:pStyle w:val="Obsah3"/>
            <w:tabs>
              <w:tab w:val="left" w:pos="1320"/>
              <w:tab w:val="right" w:leader="dot" w:pos="8777"/>
            </w:tabs>
            <w:rPr>
              <w:ins w:id="41" w:author="Martin Škára" w:date="2018-04-21T10:25:00Z"/>
              <w:rFonts w:asciiTheme="minorHAnsi" w:eastAsiaTheme="minorEastAsia" w:hAnsiTheme="minorHAnsi" w:cstheme="minorBidi"/>
              <w:noProof/>
              <w:sz w:val="22"/>
              <w:szCs w:val="22"/>
            </w:rPr>
          </w:pPr>
          <w:ins w:id="42"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"_Toc512069668"</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1.1.1.</w:t>
            </w:r>
            <w:r>
              <w:rPr>
                <w:rFonts w:asciiTheme="minorHAnsi" w:eastAsiaTheme="minorEastAsia" w:hAnsiTheme="minorHAnsi" w:cstheme="minorBidi"/>
                <w:noProof/>
                <w:sz w:val="22"/>
                <w:szCs w:val="22"/>
              </w:rPr>
              <w:tab/>
            </w:r>
            <w:r w:rsidRPr="00B74F96">
              <w:rPr>
                <w:rStyle w:val="Hypertextovodkaz"/>
                <w:noProof/>
              </w:rPr>
              <w:t>Media Queries</w:t>
            </w:r>
            <w:r>
              <w:rPr>
                <w:noProof/>
                <w:webHidden/>
              </w:rPr>
              <w:tab/>
            </w:r>
            <w:r>
              <w:rPr>
                <w:noProof/>
                <w:webHidden/>
              </w:rPr>
              <w:fldChar w:fldCharType="begin"/>
            </w:r>
            <w:r>
              <w:rPr>
                <w:noProof/>
                <w:webHidden/>
              </w:rPr>
              <w:instrText xml:space="preserve"> PAGEREF _Toc512069668 \h </w:instrText>
            </w:r>
            <w:r>
              <w:rPr>
                <w:noProof/>
                <w:webHidden/>
              </w:rPr>
            </w:r>
          </w:ins>
          <w:r>
            <w:rPr>
              <w:noProof/>
              <w:webHidden/>
            </w:rPr>
            <w:fldChar w:fldCharType="separate"/>
          </w:r>
          <w:ins w:id="43" w:author="Martin Škára" w:date="2018-04-21T10:29:00Z">
            <w:r>
              <w:rPr>
                <w:noProof/>
                <w:webHidden/>
              </w:rPr>
              <w:t>12</w:t>
            </w:r>
          </w:ins>
          <w:ins w:id="44" w:author="Martin Škára" w:date="2018-04-21T10:25:00Z">
            <w:r>
              <w:rPr>
                <w:noProof/>
                <w:webHidden/>
              </w:rPr>
              <w:fldChar w:fldCharType="end"/>
            </w:r>
            <w:r w:rsidRPr="00B74F96">
              <w:rPr>
                <w:rStyle w:val="Hypertextovodkaz"/>
                <w:noProof/>
              </w:rPr>
              <w:fldChar w:fldCharType="end"/>
            </w:r>
          </w:ins>
        </w:p>
        <w:p w14:paraId="7B147232" w14:textId="0D2FA51A" w:rsidR="00FF620C" w:rsidRDefault="00FF620C">
          <w:pPr>
            <w:pStyle w:val="Obsah3"/>
            <w:tabs>
              <w:tab w:val="left" w:pos="1320"/>
              <w:tab w:val="right" w:leader="dot" w:pos="8777"/>
            </w:tabs>
            <w:rPr>
              <w:ins w:id="45" w:author="Martin Škára" w:date="2018-04-21T10:25:00Z"/>
              <w:rFonts w:asciiTheme="minorHAnsi" w:eastAsiaTheme="minorEastAsia" w:hAnsiTheme="minorHAnsi" w:cstheme="minorBidi"/>
              <w:noProof/>
              <w:sz w:val="22"/>
              <w:szCs w:val="22"/>
            </w:rPr>
          </w:pPr>
          <w:ins w:id="46"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"_Toc512069669"</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1.1.2.</w:t>
            </w:r>
            <w:r>
              <w:rPr>
                <w:rFonts w:asciiTheme="minorHAnsi" w:eastAsiaTheme="minorEastAsia" w:hAnsiTheme="minorHAnsi" w:cstheme="minorBidi"/>
                <w:noProof/>
                <w:sz w:val="22"/>
                <w:szCs w:val="22"/>
              </w:rPr>
              <w:tab/>
            </w:r>
            <w:r w:rsidRPr="00B74F96">
              <w:rPr>
                <w:rStyle w:val="Hypertextovodkaz"/>
                <w:noProof/>
              </w:rPr>
              <w:t>Flexbox</w:t>
            </w:r>
            <w:r>
              <w:rPr>
                <w:noProof/>
                <w:webHidden/>
              </w:rPr>
              <w:tab/>
            </w:r>
            <w:r>
              <w:rPr>
                <w:noProof/>
                <w:webHidden/>
              </w:rPr>
              <w:fldChar w:fldCharType="begin"/>
            </w:r>
            <w:r>
              <w:rPr>
                <w:noProof/>
                <w:webHidden/>
              </w:rPr>
              <w:instrText xml:space="preserve"> PAGEREF _Toc512069669 \h </w:instrText>
            </w:r>
            <w:r>
              <w:rPr>
                <w:noProof/>
                <w:webHidden/>
              </w:rPr>
            </w:r>
          </w:ins>
          <w:r>
            <w:rPr>
              <w:noProof/>
              <w:webHidden/>
            </w:rPr>
            <w:fldChar w:fldCharType="separate"/>
          </w:r>
          <w:ins w:id="47" w:author="Martin Škára" w:date="2018-04-21T10:29:00Z">
            <w:r>
              <w:rPr>
                <w:noProof/>
                <w:webHidden/>
              </w:rPr>
              <w:t>12</w:t>
            </w:r>
          </w:ins>
          <w:ins w:id="48" w:author="Martin Škára" w:date="2018-04-21T10:25:00Z">
            <w:r>
              <w:rPr>
                <w:noProof/>
                <w:webHidden/>
              </w:rPr>
              <w:fldChar w:fldCharType="end"/>
            </w:r>
            <w:r w:rsidRPr="00B74F96">
              <w:rPr>
                <w:rStyle w:val="Hypertextovodkaz"/>
                <w:noProof/>
              </w:rPr>
              <w:fldChar w:fldCharType="end"/>
            </w:r>
          </w:ins>
        </w:p>
        <w:p w14:paraId="5A6DCF0A" w14:textId="082C3DFB" w:rsidR="00FF620C" w:rsidRDefault="00FF620C">
          <w:pPr>
            <w:pStyle w:val="Obsah3"/>
            <w:tabs>
              <w:tab w:val="left" w:pos="1320"/>
              <w:tab w:val="right" w:leader="dot" w:pos="8777"/>
            </w:tabs>
            <w:rPr>
              <w:ins w:id="49" w:author="Martin Škára" w:date="2018-04-21T10:25:00Z"/>
              <w:rFonts w:asciiTheme="minorHAnsi" w:eastAsiaTheme="minorEastAsia" w:hAnsiTheme="minorHAnsi" w:cstheme="minorBidi"/>
              <w:noProof/>
              <w:sz w:val="22"/>
              <w:szCs w:val="22"/>
            </w:rPr>
          </w:pPr>
          <w:ins w:id="50"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"_Toc512069670"</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1.1.3.</w:t>
            </w:r>
            <w:r>
              <w:rPr>
                <w:rFonts w:asciiTheme="minorHAnsi" w:eastAsiaTheme="minorEastAsia" w:hAnsiTheme="minorHAnsi" w:cstheme="minorBidi"/>
                <w:noProof/>
                <w:sz w:val="22"/>
                <w:szCs w:val="22"/>
              </w:rPr>
              <w:tab/>
            </w:r>
            <w:r w:rsidRPr="00B74F96">
              <w:rPr>
                <w:rStyle w:val="Hypertextovodkaz"/>
                <w:noProof/>
              </w:rPr>
              <w:t>Grid systémy</w:t>
            </w:r>
            <w:r>
              <w:rPr>
                <w:noProof/>
                <w:webHidden/>
              </w:rPr>
              <w:tab/>
            </w:r>
            <w:r>
              <w:rPr>
                <w:noProof/>
                <w:webHidden/>
              </w:rPr>
              <w:fldChar w:fldCharType="begin"/>
            </w:r>
            <w:r>
              <w:rPr>
                <w:noProof/>
                <w:webHidden/>
              </w:rPr>
              <w:instrText xml:space="preserve"> PAGEREF _Toc512069670 \h </w:instrText>
            </w:r>
            <w:r>
              <w:rPr>
                <w:noProof/>
                <w:webHidden/>
              </w:rPr>
            </w:r>
          </w:ins>
          <w:r>
            <w:rPr>
              <w:noProof/>
              <w:webHidden/>
            </w:rPr>
            <w:fldChar w:fldCharType="separate"/>
          </w:r>
          <w:ins w:id="51" w:author="Martin Škára" w:date="2018-04-21T10:29:00Z">
            <w:r>
              <w:rPr>
                <w:noProof/>
                <w:webHidden/>
              </w:rPr>
              <w:t>14</w:t>
            </w:r>
          </w:ins>
          <w:ins w:id="52" w:author="Martin Škára" w:date="2018-04-21T10:25:00Z">
            <w:r>
              <w:rPr>
                <w:noProof/>
                <w:webHidden/>
              </w:rPr>
              <w:fldChar w:fldCharType="end"/>
            </w:r>
            <w:r w:rsidRPr="00B74F96">
              <w:rPr>
                <w:rStyle w:val="Hypertextovodkaz"/>
                <w:noProof/>
              </w:rPr>
              <w:fldChar w:fldCharType="end"/>
            </w:r>
          </w:ins>
        </w:p>
        <w:p w14:paraId="41AC9B9C" w14:textId="0AB61E35" w:rsidR="00FF620C" w:rsidRDefault="00FF620C">
          <w:pPr>
            <w:pStyle w:val="Obsah2"/>
            <w:tabs>
              <w:tab w:val="left" w:pos="1100"/>
            </w:tabs>
            <w:rPr>
              <w:ins w:id="53" w:author="Martin Škára" w:date="2018-04-21T10:25:00Z"/>
              <w:rFonts w:asciiTheme="minorHAnsi" w:eastAsiaTheme="minorEastAsia" w:hAnsiTheme="minorHAnsi" w:cstheme="minorBidi"/>
              <w:noProof/>
              <w:sz w:val="22"/>
              <w:szCs w:val="22"/>
            </w:rPr>
          </w:pPr>
          <w:ins w:id="54"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"_Toc512069671"</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1.2.</w:t>
            </w:r>
            <w:r>
              <w:rPr>
                <w:rFonts w:asciiTheme="minorHAnsi" w:eastAsiaTheme="minorEastAsia" w:hAnsiTheme="minorHAnsi" w:cstheme="minorBidi"/>
                <w:noProof/>
                <w:sz w:val="22"/>
                <w:szCs w:val="22"/>
              </w:rPr>
              <w:tab/>
            </w:r>
            <w:r w:rsidRPr="00B74F96">
              <w:rPr>
                <w:rStyle w:val="Hypertextovodkaz"/>
                <w:noProof/>
              </w:rPr>
              <w:t>CSS Preprocesory</w:t>
            </w:r>
            <w:r>
              <w:rPr>
                <w:noProof/>
                <w:webHidden/>
              </w:rPr>
              <w:tab/>
            </w:r>
            <w:r>
              <w:rPr>
                <w:noProof/>
                <w:webHidden/>
              </w:rPr>
              <w:fldChar w:fldCharType="begin"/>
            </w:r>
            <w:r>
              <w:rPr>
                <w:noProof/>
                <w:webHidden/>
              </w:rPr>
              <w:instrText xml:space="preserve"> PAGEREF _Toc512069671 \h </w:instrText>
            </w:r>
            <w:r>
              <w:rPr>
                <w:noProof/>
                <w:webHidden/>
              </w:rPr>
            </w:r>
          </w:ins>
          <w:r>
            <w:rPr>
              <w:noProof/>
              <w:webHidden/>
            </w:rPr>
            <w:fldChar w:fldCharType="separate"/>
          </w:r>
          <w:ins w:id="55" w:author="Martin Škára" w:date="2018-04-21T10:29:00Z">
            <w:r>
              <w:rPr>
                <w:noProof/>
                <w:webHidden/>
              </w:rPr>
              <w:t>15</w:t>
            </w:r>
          </w:ins>
          <w:ins w:id="56" w:author="Martin Škára" w:date="2018-04-21T10:25:00Z">
            <w:r>
              <w:rPr>
                <w:noProof/>
                <w:webHidden/>
              </w:rPr>
              <w:fldChar w:fldCharType="end"/>
            </w:r>
            <w:r w:rsidRPr="00B74F96">
              <w:rPr>
                <w:rStyle w:val="Hypertextovodkaz"/>
                <w:noProof/>
              </w:rPr>
              <w:fldChar w:fldCharType="end"/>
            </w:r>
          </w:ins>
        </w:p>
        <w:p w14:paraId="15DA7582" w14:textId="43969D6A" w:rsidR="00FF620C" w:rsidRDefault="00FF620C">
          <w:pPr>
            <w:pStyle w:val="Obsah3"/>
            <w:tabs>
              <w:tab w:val="left" w:pos="1320"/>
              <w:tab w:val="right" w:leader="dot" w:pos="8777"/>
            </w:tabs>
            <w:rPr>
              <w:ins w:id="57" w:author="Martin Škára" w:date="2018-04-21T10:25:00Z"/>
              <w:rFonts w:asciiTheme="minorHAnsi" w:eastAsiaTheme="minorEastAsia" w:hAnsiTheme="minorHAnsi" w:cstheme="minorBidi"/>
              <w:noProof/>
              <w:sz w:val="22"/>
              <w:szCs w:val="22"/>
            </w:rPr>
          </w:pPr>
          <w:ins w:id="58"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"_Toc512069672"</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1.2.1.</w:t>
            </w:r>
            <w:r>
              <w:rPr>
                <w:rFonts w:asciiTheme="minorHAnsi" w:eastAsiaTheme="minorEastAsia" w:hAnsiTheme="minorHAnsi" w:cstheme="minorBidi"/>
                <w:noProof/>
                <w:sz w:val="22"/>
                <w:szCs w:val="22"/>
              </w:rPr>
              <w:tab/>
            </w:r>
            <w:r w:rsidRPr="00B74F96">
              <w:rPr>
                <w:rStyle w:val="Hypertextovodkaz"/>
                <w:noProof/>
              </w:rPr>
              <w:t>Preprocesor SASS</w:t>
            </w:r>
            <w:r>
              <w:rPr>
                <w:noProof/>
                <w:webHidden/>
              </w:rPr>
              <w:tab/>
            </w:r>
            <w:r>
              <w:rPr>
                <w:noProof/>
                <w:webHidden/>
              </w:rPr>
              <w:fldChar w:fldCharType="begin"/>
            </w:r>
            <w:r>
              <w:rPr>
                <w:noProof/>
                <w:webHidden/>
              </w:rPr>
              <w:instrText xml:space="preserve"> PAGEREF _Toc512069672 \h </w:instrText>
            </w:r>
            <w:r>
              <w:rPr>
                <w:noProof/>
                <w:webHidden/>
              </w:rPr>
            </w:r>
          </w:ins>
          <w:r>
            <w:rPr>
              <w:noProof/>
              <w:webHidden/>
            </w:rPr>
            <w:fldChar w:fldCharType="separate"/>
          </w:r>
          <w:ins w:id="59" w:author="Martin Škára" w:date="2018-04-21T10:29:00Z">
            <w:r>
              <w:rPr>
                <w:noProof/>
                <w:webHidden/>
              </w:rPr>
              <w:t>16</w:t>
            </w:r>
          </w:ins>
          <w:ins w:id="60" w:author="Martin Škára" w:date="2018-04-21T10:25:00Z">
            <w:r>
              <w:rPr>
                <w:noProof/>
                <w:webHidden/>
              </w:rPr>
              <w:fldChar w:fldCharType="end"/>
            </w:r>
            <w:r w:rsidRPr="00B74F96">
              <w:rPr>
                <w:rStyle w:val="Hypertextovodkaz"/>
                <w:noProof/>
              </w:rPr>
              <w:fldChar w:fldCharType="end"/>
            </w:r>
          </w:ins>
        </w:p>
        <w:p w14:paraId="78DABACA" w14:textId="1C245575" w:rsidR="00FF620C" w:rsidRDefault="00FF620C">
          <w:pPr>
            <w:pStyle w:val="Obsah2"/>
            <w:tabs>
              <w:tab w:val="left" w:pos="1100"/>
            </w:tabs>
            <w:rPr>
              <w:ins w:id="61" w:author="Martin Škára" w:date="2018-04-21T10:25:00Z"/>
              <w:rFonts w:asciiTheme="minorHAnsi" w:eastAsiaTheme="minorEastAsia" w:hAnsiTheme="minorHAnsi" w:cstheme="minorBidi"/>
              <w:noProof/>
              <w:sz w:val="22"/>
              <w:szCs w:val="22"/>
            </w:rPr>
          </w:pPr>
          <w:ins w:id="62"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"_Toc512069673"</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1.3.</w:t>
            </w:r>
            <w:r>
              <w:rPr>
                <w:rFonts w:asciiTheme="minorHAnsi" w:eastAsiaTheme="minorEastAsia" w:hAnsiTheme="minorHAnsi" w:cstheme="minorBidi"/>
                <w:noProof/>
                <w:sz w:val="22"/>
                <w:szCs w:val="22"/>
              </w:rPr>
              <w:tab/>
            </w:r>
            <w:r w:rsidRPr="00B74F96">
              <w:rPr>
                <w:rStyle w:val="Hypertextovodkaz"/>
                <w:noProof/>
              </w:rPr>
              <w:t>JavaScript</w:t>
            </w:r>
            <w:r>
              <w:rPr>
                <w:noProof/>
                <w:webHidden/>
              </w:rPr>
              <w:tab/>
            </w:r>
            <w:r>
              <w:rPr>
                <w:noProof/>
                <w:webHidden/>
              </w:rPr>
              <w:fldChar w:fldCharType="begin"/>
            </w:r>
            <w:r>
              <w:rPr>
                <w:noProof/>
                <w:webHidden/>
              </w:rPr>
              <w:instrText xml:space="preserve"> PAGEREF _Toc512069673 \h </w:instrText>
            </w:r>
            <w:r>
              <w:rPr>
                <w:noProof/>
                <w:webHidden/>
              </w:rPr>
            </w:r>
          </w:ins>
          <w:r>
            <w:rPr>
              <w:noProof/>
              <w:webHidden/>
            </w:rPr>
            <w:fldChar w:fldCharType="separate"/>
          </w:r>
          <w:ins w:id="63" w:author="Martin Škára" w:date="2018-04-21T10:29:00Z">
            <w:r>
              <w:rPr>
                <w:noProof/>
                <w:webHidden/>
              </w:rPr>
              <w:t>17</w:t>
            </w:r>
          </w:ins>
          <w:ins w:id="64" w:author="Martin Škára" w:date="2018-04-21T10:25:00Z">
            <w:r>
              <w:rPr>
                <w:noProof/>
                <w:webHidden/>
              </w:rPr>
              <w:fldChar w:fldCharType="end"/>
            </w:r>
            <w:r w:rsidRPr="00B74F96">
              <w:rPr>
                <w:rStyle w:val="Hypertextovodkaz"/>
                <w:noProof/>
              </w:rPr>
              <w:fldChar w:fldCharType="end"/>
            </w:r>
          </w:ins>
        </w:p>
        <w:p w14:paraId="7A3CCAEB" w14:textId="4BC9B1BB" w:rsidR="00FF620C" w:rsidRDefault="00FF620C">
          <w:pPr>
            <w:pStyle w:val="Obsah3"/>
            <w:tabs>
              <w:tab w:val="left" w:pos="1320"/>
              <w:tab w:val="right" w:leader="dot" w:pos="8777"/>
            </w:tabs>
            <w:rPr>
              <w:ins w:id="65" w:author="Martin Škára" w:date="2018-04-21T10:25:00Z"/>
              <w:rFonts w:asciiTheme="minorHAnsi" w:eastAsiaTheme="minorEastAsia" w:hAnsiTheme="minorHAnsi" w:cstheme="minorBidi"/>
              <w:noProof/>
              <w:sz w:val="22"/>
              <w:szCs w:val="22"/>
            </w:rPr>
          </w:pPr>
          <w:ins w:id="66"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"_Toc512069674"</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1.3.1.</w:t>
            </w:r>
            <w:r>
              <w:rPr>
                <w:rFonts w:asciiTheme="minorHAnsi" w:eastAsiaTheme="minorEastAsia" w:hAnsiTheme="minorHAnsi" w:cstheme="minorBidi"/>
                <w:noProof/>
                <w:sz w:val="22"/>
                <w:szCs w:val="22"/>
              </w:rPr>
              <w:tab/>
            </w:r>
            <w:r w:rsidRPr="00B74F96">
              <w:rPr>
                <w:rStyle w:val="Hypertextovodkaz"/>
                <w:noProof/>
              </w:rPr>
              <w:t>jQuery</w:t>
            </w:r>
            <w:r>
              <w:rPr>
                <w:noProof/>
                <w:webHidden/>
              </w:rPr>
              <w:tab/>
            </w:r>
            <w:r>
              <w:rPr>
                <w:noProof/>
                <w:webHidden/>
              </w:rPr>
              <w:fldChar w:fldCharType="begin"/>
            </w:r>
            <w:r>
              <w:rPr>
                <w:noProof/>
                <w:webHidden/>
              </w:rPr>
              <w:instrText xml:space="preserve"> PAGEREF _Toc512069674 \h </w:instrText>
            </w:r>
            <w:r>
              <w:rPr>
                <w:noProof/>
                <w:webHidden/>
              </w:rPr>
            </w:r>
          </w:ins>
          <w:r>
            <w:rPr>
              <w:noProof/>
              <w:webHidden/>
            </w:rPr>
            <w:fldChar w:fldCharType="separate"/>
          </w:r>
          <w:ins w:id="67" w:author="Martin Škára" w:date="2018-04-21T10:29:00Z">
            <w:r>
              <w:rPr>
                <w:noProof/>
                <w:webHidden/>
              </w:rPr>
              <w:t>18</w:t>
            </w:r>
          </w:ins>
          <w:ins w:id="68" w:author="Martin Škára" w:date="2018-04-21T10:25:00Z">
            <w:r>
              <w:rPr>
                <w:noProof/>
                <w:webHidden/>
              </w:rPr>
              <w:fldChar w:fldCharType="end"/>
            </w:r>
            <w:r w:rsidRPr="00B74F96">
              <w:rPr>
                <w:rStyle w:val="Hypertextovodkaz"/>
                <w:noProof/>
              </w:rPr>
              <w:fldChar w:fldCharType="end"/>
            </w:r>
          </w:ins>
        </w:p>
        <w:p w14:paraId="09419D2C" w14:textId="012984FD" w:rsidR="00FF620C" w:rsidRDefault="00FF620C">
          <w:pPr>
            <w:pStyle w:val="Obsah2"/>
            <w:tabs>
              <w:tab w:val="left" w:pos="1100"/>
            </w:tabs>
            <w:rPr>
              <w:ins w:id="69" w:author="Martin Škára" w:date="2018-04-21T10:25:00Z"/>
              <w:rFonts w:asciiTheme="minorHAnsi" w:eastAsiaTheme="minorEastAsia" w:hAnsiTheme="minorHAnsi" w:cstheme="minorBidi"/>
              <w:noProof/>
              <w:sz w:val="22"/>
              <w:szCs w:val="22"/>
            </w:rPr>
          </w:pPr>
          <w:ins w:id="70"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"_Toc512069675"</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1.4.</w:t>
            </w:r>
            <w:r>
              <w:rPr>
                <w:rFonts w:asciiTheme="minorHAnsi" w:eastAsiaTheme="minorEastAsia" w:hAnsiTheme="minorHAnsi" w:cstheme="minorBidi"/>
                <w:noProof/>
                <w:sz w:val="22"/>
                <w:szCs w:val="22"/>
              </w:rPr>
              <w:tab/>
            </w:r>
            <w:r w:rsidRPr="00B74F96">
              <w:rPr>
                <w:rStyle w:val="Hypertextovodkaz"/>
                <w:noProof/>
              </w:rPr>
              <w:t>Nástroje pro zkompilování knihovny</w:t>
            </w:r>
            <w:r>
              <w:rPr>
                <w:noProof/>
                <w:webHidden/>
              </w:rPr>
              <w:tab/>
            </w:r>
            <w:r>
              <w:rPr>
                <w:noProof/>
                <w:webHidden/>
              </w:rPr>
              <w:fldChar w:fldCharType="begin"/>
            </w:r>
            <w:r>
              <w:rPr>
                <w:noProof/>
                <w:webHidden/>
              </w:rPr>
              <w:instrText xml:space="preserve"> PAGEREF _Toc512069675 \h </w:instrText>
            </w:r>
            <w:r>
              <w:rPr>
                <w:noProof/>
                <w:webHidden/>
              </w:rPr>
            </w:r>
          </w:ins>
          <w:r>
            <w:rPr>
              <w:noProof/>
              <w:webHidden/>
            </w:rPr>
            <w:fldChar w:fldCharType="separate"/>
          </w:r>
          <w:ins w:id="71" w:author="Martin Škára" w:date="2018-04-21T10:29:00Z">
            <w:r>
              <w:rPr>
                <w:noProof/>
                <w:webHidden/>
              </w:rPr>
              <w:t>19</w:t>
            </w:r>
          </w:ins>
          <w:ins w:id="72" w:author="Martin Škára" w:date="2018-04-21T10:25:00Z">
            <w:r>
              <w:rPr>
                <w:noProof/>
                <w:webHidden/>
              </w:rPr>
              <w:fldChar w:fldCharType="end"/>
            </w:r>
            <w:r w:rsidRPr="00B74F96">
              <w:rPr>
                <w:rStyle w:val="Hypertextovodkaz"/>
                <w:noProof/>
              </w:rPr>
              <w:fldChar w:fldCharType="end"/>
            </w:r>
          </w:ins>
        </w:p>
        <w:p w14:paraId="353767F1" w14:textId="08A339A1" w:rsidR="00FF620C" w:rsidRDefault="00FF620C">
          <w:pPr>
            <w:pStyle w:val="Obsah3"/>
            <w:tabs>
              <w:tab w:val="left" w:pos="1320"/>
              <w:tab w:val="right" w:leader="dot" w:pos="8777"/>
            </w:tabs>
            <w:rPr>
              <w:ins w:id="73" w:author="Martin Škára" w:date="2018-04-21T10:25:00Z"/>
              <w:rFonts w:asciiTheme="minorHAnsi" w:eastAsiaTheme="minorEastAsia" w:hAnsiTheme="minorHAnsi" w:cstheme="minorBidi"/>
              <w:noProof/>
              <w:sz w:val="22"/>
              <w:szCs w:val="22"/>
            </w:rPr>
          </w:pPr>
          <w:ins w:id="74"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"_Toc512069676"</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1.4.1.</w:t>
            </w:r>
            <w:r>
              <w:rPr>
                <w:rFonts w:asciiTheme="minorHAnsi" w:eastAsiaTheme="minorEastAsia" w:hAnsiTheme="minorHAnsi" w:cstheme="minorBidi"/>
                <w:noProof/>
                <w:sz w:val="22"/>
                <w:szCs w:val="22"/>
              </w:rPr>
              <w:tab/>
            </w:r>
            <w:r w:rsidRPr="00B74F96">
              <w:rPr>
                <w:rStyle w:val="Hypertextovodkaz"/>
                <w:noProof/>
              </w:rPr>
              <w:t>Yarn</w:t>
            </w:r>
            <w:r>
              <w:rPr>
                <w:noProof/>
                <w:webHidden/>
              </w:rPr>
              <w:tab/>
            </w:r>
            <w:r>
              <w:rPr>
                <w:noProof/>
                <w:webHidden/>
              </w:rPr>
              <w:fldChar w:fldCharType="begin"/>
            </w:r>
            <w:r>
              <w:rPr>
                <w:noProof/>
                <w:webHidden/>
              </w:rPr>
              <w:instrText xml:space="preserve"> PAGEREF _Toc512069676 \h </w:instrText>
            </w:r>
            <w:r>
              <w:rPr>
                <w:noProof/>
                <w:webHidden/>
              </w:rPr>
            </w:r>
          </w:ins>
          <w:r>
            <w:rPr>
              <w:noProof/>
              <w:webHidden/>
            </w:rPr>
            <w:fldChar w:fldCharType="separate"/>
          </w:r>
          <w:ins w:id="75" w:author="Martin Škára" w:date="2018-04-21T10:29:00Z">
            <w:r>
              <w:rPr>
                <w:noProof/>
                <w:webHidden/>
              </w:rPr>
              <w:t>20</w:t>
            </w:r>
          </w:ins>
          <w:ins w:id="76" w:author="Martin Škára" w:date="2018-04-21T10:25:00Z">
            <w:r>
              <w:rPr>
                <w:noProof/>
                <w:webHidden/>
              </w:rPr>
              <w:fldChar w:fldCharType="end"/>
            </w:r>
            <w:r w:rsidRPr="00B74F96">
              <w:rPr>
                <w:rStyle w:val="Hypertextovodkaz"/>
                <w:noProof/>
              </w:rPr>
              <w:fldChar w:fldCharType="end"/>
            </w:r>
          </w:ins>
        </w:p>
        <w:p w14:paraId="299B62EA" w14:textId="3F310CB1" w:rsidR="00FF620C" w:rsidRDefault="00FF620C">
          <w:pPr>
            <w:pStyle w:val="Obsah3"/>
            <w:tabs>
              <w:tab w:val="left" w:pos="1320"/>
              <w:tab w:val="right" w:leader="dot" w:pos="8777"/>
            </w:tabs>
            <w:rPr>
              <w:ins w:id="77" w:author="Martin Škára" w:date="2018-04-21T10:25:00Z"/>
              <w:rFonts w:asciiTheme="minorHAnsi" w:eastAsiaTheme="minorEastAsia" w:hAnsiTheme="minorHAnsi" w:cstheme="minorBidi"/>
              <w:noProof/>
              <w:sz w:val="22"/>
              <w:szCs w:val="22"/>
            </w:rPr>
          </w:pPr>
          <w:ins w:id="78"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"_Toc512069677"</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1.4.2.</w:t>
            </w:r>
            <w:r>
              <w:rPr>
                <w:rFonts w:asciiTheme="minorHAnsi" w:eastAsiaTheme="minorEastAsia" w:hAnsiTheme="minorHAnsi" w:cstheme="minorBidi"/>
                <w:noProof/>
                <w:sz w:val="22"/>
                <w:szCs w:val="22"/>
              </w:rPr>
              <w:tab/>
            </w:r>
            <w:r w:rsidRPr="00B74F96">
              <w:rPr>
                <w:rStyle w:val="Hypertextovodkaz"/>
                <w:noProof/>
              </w:rPr>
              <w:t>Gulp</w:t>
            </w:r>
            <w:r>
              <w:rPr>
                <w:noProof/>
                <w:webHidden/>
              </w:rPr>
              <w:tab/>
            </w:r>
            <w:r>
              <w:rPr>
                <w:noProof/>
                <w:webHidden/>
              </w:rPr>
              <w:fldChar w:fldCharType="begin"/>
            </w:r>
            <w:r>
              <w:rPr>
                <w:noProof/>
                <w:webHidden/>
              </w:rPr>
              <w:instrText xml:space="preserve"> PAGEREF _Toc512069677 \h </w:instrText>
            </w:r>
            <w:r>
              <w:rPr>
                <w:noProof/>
                <w:webHidden/>
              </w:rPr>
            </w:r>
          </w:ins>
          <w:r>
            <w:rPr>
              <w:noProof/>
              <w:webHidden/>
            </w:rPr>
            <w:fldChar w:fldCharType="separate"/>
          </w:r>
          <w:ins w:id="79" w:author="Martin Škára" w:date="2018-04-21T10:29:00Z">
            <w:r>
              <w:rPr>
                <w:noProof/>
                <w:webHidden/>
              </w:rPr>
              <w:t>20</w:t>
            </w:r>
          </w:ins>
          <w:ins w:id="80" w:author="Martin Škára" w:date="2018-04-21T10:25:00Z">
            <w:r>
              <w:rPr>
                <w:noProof/>
                <w:webHidden/>
              </w:rPr>
              <w:fldChar w:fldCharType="end"/>
            </w:r>
            <w:r w:rsidRPr="00B74F96">
              <w:rPr>
                <w:rStyle w:val="Hypertextovodkaz"/>
                <w:noProof/>
              </w:rPr>
              <w:fldChar w:fldCharType="end"/>
            </w:r>
          </w:ins>
        </w:p>
        <w:p w14:paraId="492E8718" w14:textId="1769097A" w:rsidR="00FF620C" w:rsidRDefault="00FF620C">
          <w:pPr>
            <w:pStyle w:val="Obsah1"/>
            <w:rPr>
              <w:ins w:id="81" w:author="Martin Škára" w:date="2018-04-21T10:25:00Z"/>
              <w:rFonts w:asciiTheme="minorHAnsi" w:eastAsiaTheme="minorEastAsia" w:hAnsiTheme="minorHAnsi" w:cstheme="minorBidi"/>
              <w:noProof/>
              <w:sz w:val="22"/>
              <w:szCs w:val="22"/>
            </w:rPr>
          </w:pPr>
          <w:ins w:id="82"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"_Toc512069678"</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rFonts w:eastAsiaTheme="minorHAnsi"/>
                <w:noProof/>
              </w:rPr>
              <w:t>2.</w:t>
            </w:r>
            <w:r>
              <w:rPr>
                <w:rFonts w:asciiTheme="minorHAnsi" w:eastAsiaTheme="minorEastAsia" w:hAnsiTheme="minorHAnsi" w:cstheme="minorBidi"/>
                <w:noProof/>
                <w:sz w:val="22"/>
                <w:szCs w:val="22"/>
              </w:rPr>
              <w:tab/>
            </w:r>
            <w:r w:rsidRPr="00B74F96">
              <w:rPr>
                <w:rStyle w:val="Hypertextovodkaz"/>
                <w:rFonts w:eastAsiaTheme="minorHAnsi"/>
                <w:noProof/>
              </w:rPr>
              <w:t>Analýza existujících knihoven pro řešení grafického rozhraní webových stránek</w:t>
            </w:r>
            <w:r>
              <w:rPr>
                <w:noProof/>
                <w:webHidden/>
              </w:rPr>
              <w:tab/>
            </w:r>
            <w:r>
              <w:rPr>
                <w:noProof/>
                <w:webHidden/>
              </w:rPr>
              <w:fldChar w:fldCharType="begin"/>
            </w:r>
            <w:r>
              <w:rPr>
                <w:noProof/>
                <w:webHidden/>
              </w:rPr>
              <w:instrText xml:space="preserve"> PAGEREF _Toc512069678 \h </w:instrText>
            </w:r>
            <w:r>
              <w:rPr>
                <w:noProof/>
                <w:webHidden/>
              </w:rPr>
            </w:r>
          </w:ins>
          <w:r>
            <w:rPr>
              <w:noProof/>
              <w:webHidden/>
            </w:rPr>
            <w:fldChar w:fldCharType="separate"/>
          </w:r>
          <w:ins w:id="83" w:author="Martin Škára" w:date="2018-04-21T10:29:00Z">
            <w:r>
              <w:rPr>
                <w:noProof/>
                <w:webHidden/>
              </w:rPr>
              <w:t>21</w:t>
            </w:r>
          </w:ins>
          <w:ins w:id="84" w:author="Martin Škára" w:date="2018-04-21T10:25:00Z">
            <w:r>
              <w:rPr>
                <w:noProof/>
                <w:webHidden/>
              </w:rPr>
              <w:fldChar w:fldCharType="end"/>
            </w:r>
            <w:r w:rsidRPr="00B74F96">
              <w:rPr>
                <w:rStyle w:val="Hypertextovodkaz"/>
                <w:noProof/>
              </w:rPr>
              <w:fldChar w:fldCharType="end"/>
            </w:r>
          </w:ins>
        </w:p>
        <w:p w14:paraId="190186A0" w14:textId="3618BDC3" w:rsidR="00FF620C" w:rsidRDefault="00FF620C">
          <w:pPr>
            <w:pStyle w:val="Obsah2"/>
            <w:tabs>
              <w:tab w:val="left" w:pos="1100"/>
            </w:tabs>
            <w:rPr>
              <w:ins w:id="85" w:author="Martin Škára" w:date="2018-04-21T10:25:00Z"/>
              <w:rFonts w:asciiTheme="minorHAnsi" w:eastAsiaTheme="minorEastAsia" w:hAnsiTheme="minorHAnsi" w:cstheme="minorBidi"/>
              <w:noProof/>
              <w:sz w:val="22"/>
              <w:szCs w:val="22"/>
            </w:rPr>
          </w:pPr>
          <w:ins w:id="86"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"_Toc512069679"</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2.1.</w:t>
            </w:r>
            <w:r>
              <w:rPr>
                <w:rFonts w:asciiTheme="minorHAnsi" w:eastAsiaTheme="minorEastAsia" w:hAnsiTheme="minorHAnsi" w:cstheme="minorBidi"/>
                <w:noProof/>
                <w:sz w:val="22"/>
                <w:szCs w:val="22"/>
              </w:rPr>
              <w:tab/>
            </w:r>
            <w:r w:rsidRPr="00B74F96">
              <w:rPr>
                <w:rStyle w:val="Hypertextovodkaz"/>
                <w:noProof/>
              </w:rPr>
              <w:t>Bootstrap</w:t>
            </w:r>
            <w:r>
              <w:rPr>
                <w:noProof/>
                <w:webHidden/>
              </w:rPr>
              <w:tab/>
            </w:r>
            <w:r>
              <w:rPr>
                <w:noProof/>
                <w:webHidden/>
              </w:rPr>
              <w:fldChar w:fldCharType="begin"/>
            </w:r>
            <w:r>
              <w:rPr>
                <w:noProof/>
                <w:webHidden/>
              </w:rPr>
              <w:instrText xml:space="preserve"> PAGEREF _Toc512069679 \h </w:instrText>
            </w:r>
            <w:r>
              <w:rPr>
                <w:noProof/>
                <w:webHidden/>
              </w:rPr>
            </w:r>
          </w:ins>
          <w:r>
            <w:rPr>
              <w:noProof/>
              <w:webHidden/>
            </w:rPr>
            <w:fldChar w:fldCharType="separate"/>
          </w:r>
          <w:ins w:id="87" w:author="Martin Škára" w:date="2018-04-21T10:29:00Z">
            <w:r>
              <w:rPr>
                <w:noProof/>
                <w:webHidden/>
              </w:rPr>
              <w:t>21</w:t>
            </w:r>
          </w:ins>
          <w:ins w:id="88" w:author="Martin Škára" w:date="2018-04-21T10:25:00Z">
            <w:r>
              <w:rPr>
                <w:noProof/>
                <w:webHidden/>
              </w:rPr>
              <w:fldChar w:fldCharType="end"/>
            </w:r>
            <w:r w:rsidRPr="00B74F96">
              <w:rPr>
                <w:rStyle w:val="Hypertextovodkaz"/>
                <w:noProof/>
              </w:rPr>
              <w:fldChar w:fldCharType="end"/>
            </w:r>
          </w:ins>
        </w:p>
        <w:p w14:paraId="6A9678F8" w14:textId="74A6FB32" w:rsidR="00FF620C" w:rsidRDefault="00FF620C">
          <w:pPr>
            <w:pStyle w:val="Obsah2"/>
            <w:tabs>
              <w:tab w:val="left" w:pos="1100"/>
            </w:tabs>
            <w:rPr>
              <w:ins w:id="89" w:author="Martin Škára" w:date="2018-04-21T10:25:00Z"/>
              <w:rFonts w:asciiTheme="minorHAnsi" w:eastAsiaTheme="minorEastAsia" w:hAnsiTheme="minorHAnsi" w:cstheme="minorBidi"/>
              <w:noProof/>
              <w:sz w:val="22"/>
              <w:szCs w:val="22"/>
            </w:rPr>
          </w:pPr>
          <w:ins w:id="90"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"_Toc512069680"</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2.2.</w:t>
            </w:r>
            <w:r>
              <w:rPr>
                <w:rFonts w:asciiTheme="minorHAnsi" w:eastAsiaTheme="minorEastAsia" w:hAnsiTheme="minorHAnsi" w:cstheme="minorBidi"/>
                <w:noProof/>
                <w:sz w:val="22"/>
                <w:szCs w:val="22"/>
              </w:rPr>
              <w:tab/>
            </w:r>
            <w:r w:rsidRPr="00B74F96">
              <w:rPr>
                <w:rStyle w:val="Hypertextovodkaz"/>
                <w:noProof/>
              </w:rPr>
              <w:t>Foundation</w:t>
            </w:r>
            <w:r>
              <w:rPr>
                <w:noProof/>
                <w:webHidden/>
              </w:rPr>
              <w:tab/>
            </w:r>
            <w:r>
              <w:rPr>
                <w:noProof/>
                <w:webHidden/>
              </w:rPr>
              <w:fldChar w:fldCharType="begin"/>
            </w:r>
            <w:r>
              <w:rPr>
                <w:noProof/>
                <w:webHidden/>
              </w:rPr>
              <w:instrText xml:space="preserve"> PAGEREF _Toc512069680 \h </w:instrText>
            </w:r>
            <w:r>
              <w:rPr>
                <w:noProof/>
                <w:webHidden/>
              </w:rPr>
            </w:r>
          </w:ins>
          <w:r>
            <w:rPr>
              <w:noProof/>
              <w:webHidden/>
            </w:rPr>
            <w:fldChar w:fldCharType="separate"/>
          </w:r>
          <w:ins w:id="91" w:author="Martin Škára" w:date="2018-04-21T10:29:00Z">
            <w:r>
              <w:rPr>
                <w:noProof/>
                <w:webHidden/>
              </w:rPr>
              <w:t>25</w:t>
            </w:r>
          </w:ins>
          <w:ins w:id="92" w:author="Martin Škára" w:date="2018-04-21T10:25:00Z">
            <w:r>
              <w:rPr>
                <w:noProof/>
                <w:webHidden/>
              </w:rPr>
              <w:fldChar w:fldCharType="end"/>
            </w:r>
            <w:r w:rsidRPr="00B74F96">
              <w:rPr>
                <w:rStyle w:val="Hypertextovodkaz"/>
                <w:noProof/>
              </w:rPr>
              <w:fldChar w:fldCharType="end"/>
            </w:r>
          </w:ins>
        </w:p>
        <w:p w14:paraId="29ABC1EC" w14:textId="1DA5582D" w:rsidR="00FF620C" w:rsidRDefault="00FF620C">
          <w:pPr>
            <w:pStyle w:val="Obsah2"/>
            <w:tabs>
              <w:tab w:val="left" w:pos="1100"/>
            </w:tabs>
            <w:rPr>
              <w:ins w:id="93" w:author="Martin Škára" w:date="2018-04-21T10:25:00Z"/>
              <w:rFonts w:asciiTheme="minorHAnsi" w:eastAsiaTheme="minorEastAsia" w:hAnsiTheme="minorHAnsi" w:cstheme="minorBidi"/>
              <w:noProof/>
              <w:sz w:val="22"/>
              <w:szCs w:val="22"/>
            </w:rPr>
          </w:pPr>
          <w:ins w:id="94"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"_Toc512069681"</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2.3.</w:t>
            </w:r>
            <w:r>
              <w:rPr>
                <w:rFonts w:asciiTheme="minorHAnsi" w:eastAsiaTheme="minorEastAsia" w:hAnsiTheme="minorHAnsi" w:cstheme="minorBidi"/>
                <w:noProof/>
                <w:sz w:val="22"/>
                <w:szCs w:val="22"/>
              </w:rPr>
              <w:tab/>
            </w:r>
            <w:r w:rsidRPr="00B74F96">
              <w:rPr>
                <w:rStyle w:val="Hypertextovodkaz"/>
                <w:noProof/>
              </w:rPr>
              <w:t>Pure CSS</w:t>
            </w:r>
            <w:r>
              <w:rPr>
                <w:noProof/>
                <w:webHidden/>
              </w:rPr>
              <w:tab/>
            </w:r>
            <w:r>
              <w:rPr>
                <w:noProof/>
                <w:webHidden/>
              </w:rPr>
              <w:fldChar w:fldCharType="begin"/>
            </w:r>
            <w:r>
              <w:rPr>
                <w:noProof/>
                <w:webHidden/>
              </w:rPr>
              <w:instrText xml:space="preserve"> PAGEREF _Toc512069681 \h </w:instrText>
            </w:r>
            <w:r>
              <w:rPr>
                <w:noProof/>
                <w:webHidden/>
              </w:rPr>
            </w:r>
          </w:ins>
          <w:r>
            <w:rPr>
              <w:noProof/>
              <w:webHidden/>
            </w:rPr>
            <w:fldChar w:fldCharType="separate"/>
          </w:r>
          <w:ins w:id="95" w:author="Martin Škára" w:date="2018-04-21T10:29:00Z">
            <w:r>
              <w:rPr>
                <w:noProof/>
                <w:webHidden/>
              </w:rPr>
              <w:t>28</w:t>
            </w:r>
          </w:ins>
          <w:ins w:id="96" w:author="Martin Škára" w:date="2018-04-21T10:25:00Z">
            <w:r>
              <w:rPr>
                <w:noProof/>
                <w:webHidden/>
              </w:rPr>
              <w:fldChar w:fldCharType="end"/>
            </w:r>
            <w:r w:rsidRPr="00B74F96">
              <w:rPr>
                <w:rStyle w:val="Hypertextovodkaz"/>
                <w:noProof/>
              </w:rPr>
              <w:fldChar w:fldCharType="end"/>
            </w:r>
          </w:ins>
        </w:p>
        <w:p w14:paraId="3D3B4FEE" w14:textId="57B513D4" w:rsidR="00FF620C" w:rsidRDefault="00FF620C">
          <w:pPr>
            <w:pStyle w:val="Obsah2"/>
            <w:tabs>
              <w:tab w:val="left" w:pos="1100"/>
            </w:tabs>
            <w:rPr>
              <w:ins w:id="97" w:author="Martin Škára" w:date="2018-04-21T10:25:00Z"/>
              <w:rFonts w:asciiTheme="minorHAnsi" w:eastAsiaTheme="minorEastAsia" w:hAnsiTheme="minorHAnsi" w:cstheme="minorBidi"/>
              <w:noProof/>
              <w:sz w:val="22"/>
              <w:szCs w:val="22"/>
            </w:rPr>
          </w:pPr>
          <w:ins w:id="98"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"_Toc512069682"</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2.4.</w:t>
            </w:r>
            <w:r>
              <w:rPr>
                <w:rFonts w:asciiTheme="minorHAnsi" w:eastAsiaTheme="minorEastAsia" w:hAnsiTheme="minorHAnsi" w:cstheme="minorBidi"/>
                <w:noProof/>
                <w:sz w:val="22"/>
                <w:szCs w:val="22"/>
              </w:rPr>
              <w:tab/>
            </w:r>
            <w:r w:rsidRPr="00B74F96">
              <w:rPr>
                <w:rStyle w:val="Hypertextovodkaz"/>
                <w:noProof/>
              </w:rPr>
              <w:t>Bulma</w:t>
            </w:r>
            <w:r>
              <w:rPr>
                <w:noProof/>
                <w:webHidden/>
              </w:rPr>
              <w:tab/>
            </w:r>
            <w:r>
              <w:rPr>
                <w:noProof/>
                <w:webHidden/>
              </w:rPr>
              <w:fldChar w:fldCharType="begin"/>
            </w:r>
            <w:r>
              <w:rPr>
                <w:noProof/>
                <w:webHidden/>
              </w:rPr>
              <w:instrText xml:space="preserve"> PAGEREF _Toc512069682 \h </w:instrText>
            </w:r>
            <w:r>
              <w:rPr>
                <w:noProof/>
                <w:webHidden/>
              </w:rPr>
            </w:r>
          </w:ins>
          <w:r>
            <w:rPr>
              <w:noProof/>
              <w:webHidden/>
            </w:rPr>
            <w:fldChar w:fldCharType="separate"/>
          </w:r>
          <w:ins w:id="99" w:author="Martin Škára" w:date="2018-04-21T10:29:00Z">
            <w:r>
              <w:rPr>
                <w:noProof/>
                <w:webHidden/>
              </w:rPr>
              <w:t>29</w:t>
            </w:r>
          </w:ins>
          <w:ins w:id="100" w:author="Martin Škára" w:date="2018-04-21T10:25:00Z">
            <w:r>
              <w:rPr>
                <w:noProof/>
                <w:webHidden/>
              </w:rPr>
              <w:fldChar w:fldCharType="end"/>
            </w:r>
            <w:r w:rsidRPr="00B74F96">
              <w:rPr>
                <w:rStyle w:val="Hypertextovodkaz"/>
                <w:noProof/>
              </w:rPr>
              <w:fldChar w:fldCharType="end"/>
            </w:r>
          </w:ins>
        </w:p>
        <w:p w14:paraId="27762518" w14:textId="5401291C" w:rsidR="00FF620C" w:rsidRDefault="00FF620C">
          <w:pPr>
            <w:pStyle w:val="Obsah2"/>
            <w:tabs>
              <w:tab w:val="left" w:pos="1100"/>
            </w:tabs>
            <w:rPr>
              <w:ins w:id="101" w:author="Martin Škára" w:date="2018-04-21T10:25:00Z"/>
              <w:rFonts w:asciiTheme="minorHAnsi" w:eastAsiaTheme="minorEastAsia" w:hAnsiTheme="minorHAnsi" w:cstheme="minorBidi"/>
              <w:noProof/>
              <w:sz w:val="22"/>
              <w:szCs w:val="22"/>
            </w:rPr>
          </w:pPr>
          <w:ins w:id="102"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"_Toc512069683"</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2.5.</w:t>
            </w:r>
            <w:r>
              <w:rPr>
                <w:rFonts w:asciiTheme="minorHAnsi" w:eastAsiaTheme="minorEastAsia" w:hAnsiTheme="minorHAnsi" w:cstheme="minorBidi"/>
                <w:noProof/>
                <w:sz w:val="22"/>
                <w:szCs w:val="22"/>
              </w:rPr>
              <w:tab/>
            </w:r>
            <w:r w:rsidRPr="00B74F96">
              <w:rPr>
                <w:rStyle w:val="Hypertextovodkaz"/>
                <w:noProof/>
              </w:rPr>
              <w:t>Závěry z provedené analýzy</w:t>
            </w:r>
            <w:r>
              <w:rPr>
                <w:noProof/>
                <w:webHidden/>
              </w:rPr>
              <w:tab/>
            </w:r>
            <w:r>
              <w:rPr>
                <w:noProof/>
                <w:webHidden/>
              </w:rPr>
              <w:fldChar w:fldCharType="begin"/>
            </w:r>
            <w:r>
              <w:rPr>
                <w:noProof/>
                <w:webHidden/>
              </w:rPr>
              <w:instrText xml:space="preserve"> PAGEREF _Toc512069683 \h </w:instrText>
            </w:r>
            <w:r>
              <w:rPr>
                <w:noProof/>
                <w:webHidden/>
              </w:rPr>
            </w:r>
          </w:ins>
          <w:r>
            <w:rPr>
              <w:noProof/>
              <w:webHidden/>
            </w:rPr>
            <w:fldChar w:fldCharType="separate"/>
          </w:r>
          <w:ins w:id="103" w:author="Martin Škára" w:date="2018-04-21T10:29:00Z">
            <w:r>
              <w:rPr>
                <w:noProof/>
                <w:webHidden/>
              </w:rPr>
              <w:t>31</w:t>
            </w:r>
          </w:ins>
          <w:ins w:id="104" w:author="Martin Škára" w:date="2018-04-21T10:25:00Z">
            <w:r>
              <w:rPr>
                <w:noProof/>
                <w:webHidden/>
              </w:rPr>
              <w:fldChar w:fldCharType="end"/>
            </w:r>
            <w:r w:rsidRPr="00B74F96">
              <w:rPr>
                <w:rStyle w:val="Hypertextovodkaz"/>
                <w:noProof/>
              </w:rPr>
              <w:fldChar w:fldCharType="end"/>
            </w:r>
          </w:ins>
        </w:p>
        <w:p w14:paraId="7A79D611" w14:textId="5DC4E250" w:rsidR="00FF620C" w:rsidRDefault="00FF620C">
          <w:pPr>
            <w:pStyle w:val="Obsah1"/>
            <w:rPr>
              <w:ins w:id="105" w:author="Martin Škára" w:date="2018-04-21T10:25:00Z"/>
              <w:rFonts w:asciiTheme="minorHAnsi" w:eastAsiaTheme="minorEastAsia" w:hAnsiTheme="minorHAnsi" w:cstheme="minorBidi"/>
              <w:noProof/>
              <w:sz w:val="22"/>
              <w:szCs w:val="22"/>
            </w:rPr>
          </w:pPr>
          <w:ins w:id="106"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"_Toc512069684"</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3.</w:t>
            </w:r>
            <w:r>
              <w:rPr>
                <w:rFonts w:asciiTheme="minorHAnsi" w:eastAsiaTheme="minorEastAsia" w:hAnsiTheme="minorHAnsi" w:cstheme="minorBidi"/>
                <w:noProof/>
                <w:sz w:val="22"/>
                <w:szCs w:val="22"/>
              </w:rPr>
              <w:tab/>
            </w:r>
            <w:r w:rsidRPr="00B74F96">
              <w:rPr>
                <w:rStyle w:val="Hypertextovodkaz"/>
                <w:noProof/>
              </w:rPr>
              <w:t>Struktura a vize knihovny</w:t>
            </w:r>
            <w:r>
              <w:rPr>
                <w:noProof/>
                <w:webHidden/>
              </w:rPr>
              <w:tab/>
            </w:r>
            <w:r>
              <w:rPr>
                <w:noProof/>
                <w:webHidden/>
              </w:rPr>
              <w:fldChar w:fldCharType="begin"/>
            </w:r>
            <w:r>
              <w:rPr>
                <w:noProof/>
                <w:webHidden/>
              </w:rPr>
              <w:instrText xml:space="preserve"> PAGEREF _Toc512069684 \h </w:instrText>
            </w:r>
            <w:r>
              <w:rPr>
                <w:noProof/>
                <w:webHidden/>
              </w:rPr>
            </w:r>
          </w:ins>
          <w:r>
            <w:rPr>
              <w:noProof/>
              <w:webHidden/>
            </w:rPr>
            <w:fldChar w:fldCharType="separate"/>
          </w:r>
          <w:ins w:id="107" w:author="Martin Škára" w:date="2018-04-21T10:29:00Z">
            <w:r>
              <w:rPr>
                <w:noProof/>
                <w:webHidden/>
              </w:rPr>
              <w:t>33</w:t>
            </w:r>
          </w:ins>
          <w:ins w:id="108" w:author="Martin Škára" w:date="2018-04-21T10:25:00Z">
            <w:r>
              <w:rPr>
                <w:noProof/>
                <w:webHidden/>
              </w:rPr>
              <w:fldChar w:fldCharType="end"/>
            </w:r>
            <w:r w:rsidRPr="00B74F96">
              <w:rPr>
                <w:rStyle w:val="Hypertextovodkaz"/>
                <w:noProof/>
              </w:rPr>
              <w:fldChar w:fldCharType="end"/>
            </w:r>
          </w:ins>
        </w:p>
        <w:p w14:paraId="2F164DE7" w14:textId="3FA72EB4" w:rsidR="00FF620C" w:rsidRDefault="00FF620C">
          <w:pPr>
            <w:pStyle w:val="Obsah1"/>
            <w:rPr>
              <w:ins w:id="109" w:author="Martin Škára" w:date="2018-04-21T10:25:00Z"/>
              <w:rFonts w:asciiTheme="minorHAnsi" w:eastAsiaTheme="minorEastAsia" w:hAnsiTheme="minorHAnsi" w:cstheme="minorBidi"/>
              <w:noProof/>
              <w:sz w:val="22"/>
              <w:szCs w:val="22"/>
            </w:rPr>
          </w:pPr>
          <w:ins w:id="110"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"_Toc512069685"</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rFonts w:eastAsiaTheme="minorHAnsi"/>
                <w:noProof/>
              </w:rPr>
              <w:t>4.</w:t>
            </w:r>
            <w:r>
              <w:rPr>
                <w:rFonts w:asciiTheme="minorHAnsi" w:eastAsiaTheme="minorEastAsia" w:hAnsiTheme="minorHAnsi" w:cstheme="minorBidi"/>
                <w:noProof/>
                <w:sz w:val="22"/>
                <w:szCs w:val="22"/>
              </w:rPr>
              <w:tab/>
            </w:r>
            <w:r w:rsidRPr="00B74F96">
              <w:rPr>
                <w:rStyle w:val="Hypertextovodkaz"/>
                <w:rFonts w:eastAsiaTheme="minorHAnsi"/>
                <w:noProof/>
              </w:rPr>
              <w:t>Vývoj knihovny</w:t>
            </w:r>
            <w:r>
              <w:rPr>
                <w:noProof/>
                <w:webHidden/>
              </w:rPr>
              <w:tab/>
            </w:r>
            <w:r>
              <w:rPr>
                <w:noProof/>
                <w:webHidden/>
              </w:rPr>
              <w:fldChar w:fldCharType="begin"/>
            </w:r>
            <w:r>
              <w:rPr>
                <w:noProof/>
                <w:webHidden/>
              </w:rPr>
              <w:instrText xml:space="preserve"> PAGEREF _Toc512069685 \h </w:instrText>
            </w:r>
            <w:r>
              <w:rPr>
                <w:noProof/>
                <w:webHidden/>
              </w:rPr>
            </w:r>
          </w:ins>
          <w:r>
            <w:rPr>
              <w:noProof/>
              <w:webHidden/>
            </w:rPr>
            <w:fldChar w:fldCharType="separate"/>
          </w:r>
          <w:ins w:id="111" w:author="Martin Škára" w:date="2018-04-21T10:29:00Z">
            <w:r>
              <w:rPr>
                <w:noProof/>
                <w:webHidden/>
              </w:rPr>
              <w:t>37</w:t>
            </w:r>
          </w:ins>
          <w:ins w:id="112" w:author="Martin Škára" w:date="2018-04-21T10:25:00Z">
            <w:r>
              <w:rPr>
                <w:noProof/>
                <w:webHidden/>
              </w:rPr>
              <w:fldChar w:fldCharType="end"/>
            </w:r>
            <w:r w:rsidRPr="00B74F96">
              <w:rPr>
                <w:rStyle w:val="Hypertextovodkaz"/>
                <w:noProof/>
              </w:rPr>
              <w:fldChar w:fldCharType="end"/>
            </w:r>
          </w:ins>
        </w:p>
        <w:p w14:paraId="05B756FC" w14:textId="1D4BD4C3" w:rsidR="00FF620C" w:rsidRDefault="00FF620C">
          <w:pPr>
            <w:pStyle w:val="Obsah2"/>
            <w:tabs>
              <w:tab w:val="left" w:pos="1100"/>
            </w:tabs>
            <w:rPr>
              <w:ins w:id="113" w:author="Martin Škára" w:date="2018-04-21T10:25:00Z"/>
              <w:rFonts w:asciiTheme="minorHAnsi" w:eastAsiaTheme="minorEastAsia" w:hAnsiTheme="minorHAnsi" w:cstheme="minorBidi"/>
              <w:noProof/>
              <w:sz w:val="22"/>
              <w:szCs w:val="22"/>
            </w:rPr>
          </w:pPr>
          <w:ins w:id="114"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"_Toc512069686"</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4.1.</w:t>
            </w:r>
            <w:r>
              <w:rPr>
                <w:rFonts w:asciiTheme="minorHAnsi" w:eastAsiaTheme="minorEastAsia" w:hAnsiTheme="minorHAnsi" w:cstheme="minorBidi"/>
                <w:noProof/>
                <w:sz w:val="22"/>
                <w:szCs w:val="22"/>
              </w:rPr>
              <w:tab/>
            </w:r>
            <w:r w:rsidRPr="00B74F96">
              <w:rPr>
                <w:rStyle w:val="Hypertextovodkaz"/>
                <w:noProof/>
              </w:rPr>
              <w:t>Základy knihovny</w:t>
            </w:r>
            <w:r>
              <w:rPr>
                <w:noProof/>
                <w:webHidden/>
              </w:rPr>
              <w:tab/>
            </w:r>
            <w:r>
              <w:rPr>
                <w:noProof/>
                <w:webHidden/>
              </w:rPr>
              <w:fldChar w:fldCharType="begin"/>
            </w:r>
            <w:r>
              <w:rPr>
                <w:noProof/>
                <w:webHidden/>
              </w:rPr>
              <w:instrText xml:space="preserve"> PAGEREF _Toc512069686 \h </w:instrText>
            </w:r>
            <w:r>
              <w:rPr>
                <w:noProof/>
                <w:webHidden/>
              </w:rPr>
            </w:r>
          </w:ins>
          <w:r>
            <w:rPr>
              <w:noProof/>
              <w:webHidden/>
            </w:rPr>
            <w:fldChar w:fldCharType="separate"/>
          </w:r>
          <w:ins w:id="115" w:author="Martin Škára" w:date="2018-04-21T10:29:00Z">
            <w:r>
              <w:rPr>
                <w:noProof/>
                <w:webHidden/>
              </w:rPr>
              <w:t>38</w:t>
            </w:r>
          </w:ins>
          <w:ins w:id="116" w:author="Martin Škára" w:date="2018-04-21T10:25:00Z">
            <w:r>
              <w:rPr>
                <w:noProof/>
                <w:webHidden/>
              </w:rPr>
              <w:fldChar w:fldCharType="end"/>
            </w:r>
            <w:r w:rsidRPr="00B74F96">
              <w:rPr>
                <w:rStyle w:val="Hypertextovodkaz"/>
                <w:noProof/>
              </w:rPr>
              <w:fldChar w:fldCharType="end"/>
            </w:r>
          </w:ins>
        </w:p>
        <w:p w14:paraId="6590C0A2" w14:textId="5A07697E" w:rsidR="00FF620C" w:rsidRDefault="00FF620C">
          <w:pPr>
            <w:pStyle w:val="Obsah2"/>
            <w:tabs>
              <w:tab w:val="left" w:pos="1100"/>
            </w:tabs>
            <w:rPr>
              <w:ins w:id="117" w:author="Martin Škára" w:date="2018-04-21T10:25:00Z"/>
              <w:rFonts w:asciiTheme="minorHAnsi" w:eastAsiaTheme="minorEastAsia" w:hAnsiTheme="minorHAnsi" w:cstheme="minorBidi"/>
              <w:noProof/>
              <w:sz w:val="22"/>
              <w:szCs w:val="22"/>
            </w:rPr>
          </w:pPr>
          <w:ins w:id="118"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"_Toc512069687"</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4.2.</w:t>
            </w:r>
            <w:r>
              <w:rPr>
                <w:rFonts w:asciiTheme="minorHAnsi" w:eastAsiaTheme="minorEastAsia" w:hAnsiTheme="minorHAnsi" w:cstheme="minorBidi"/>
                <w:noProof/>
                <w:sz w:val="22"/>
                <w:szCs w:val="22"/>
              </w:rPr>
              <w:tab/>
            </w:r>
            <w:r w:rsidRPr="00B74F96">
              <w:rPr>
                <w:rStyle w:val="Hypertextovodkaz"/>
                <w:noProof/>
              </w:rPr>
              <w:t>Pomocné třídy</w:t>
            </w:r>
            <w:r>
              <w:rPr>
                <w:noProof/>
                <w:webHidden/>
              </w:rPr>
              <w:tab/>
            </w:r>
            <w:r>
              <w:rPr>
                <w:noProof/>
                <w:webHidden/>
              </w:rPr>
              <w:fldChar w:fldCharType="begin"/>
            </w:r>
            <w:r>
              <w:rPr>
                <w:noProof/>
                <w:webHidden/>
              </w:rPr>
              <w:instrText xml:space="preserve"> PAGEREF _Toc512069687 \h </w:instrText>
            </w:r>
            <w:r>
              <w:rPr>
                <w:noProof/>
                <w:webHidden/>
              </w:rPr>
            </w:r>
          </w:ins>
          <w:r>
            <w:rPr>
              <w:noProof/>
              <w:webHidden/>
            </w:rPr>
            <w:fldChar w:fldCharType="separate"/>
          </w:r>
          <w:ins w:id="119" w:author="Martin Škára" w:date="2018-04-21T10:29:00Z">
            <w:r>
              <w:rPr>
                <w:noProof/>
                <w:webHidden/>
              </w:rPr>
              <w:t>40</w:t>
            </w:r>
          </w:ins>
          <w:ins w:id="120" w:author="Martin Škára" w:date="2018-04-21T10:25:00Z">
            <w:r>
              <w:rPr>
                <w:noProof/>
                <w:webHidden/>
              </w:rPr>
              <w:fldChar w:fldCharType="end"/>
            </w:r>
            <w:r w:rsidRPr="00B74F96">
              <w:rPr>
                <w:rStyle w:val="Hypertextovodkaz"/>
                <w:noProof/>
              </w:rPr>
              <w:fldChar w:fldCharType="end"/>
            </w:r>
          </w:ins>
        </w:p>
        <w:p w14:paraId="7D3B04CD" w14:textId="2E7299C1" w:rsidR="00FF620C" w:rsidRDefault="00FF620C">
          <w:pPr>
            <w:pStyle w:val="Obsah2"/>
            <w:tabs>
              <w:tab w:val="left" w:pos="1100"/>
            </w:tabs>
            <w:rPr>
              <w:ins w:id="121" w:author="Martin Škára" w:date="2018-04-21T10:25:00Z"/>
              <w:rFonts w:asciiTheme="minorHAnsi" w:eastAsiaTheme="minorEastAsia" w:hAnsiTheme="minorHAnsi" w:cstheme="minorBidi"/>
              <w:noProof/>
              <w:sz w:val="22"/>
              <w:szCs w:val="22"/>
            </w:rPr>
          </w:pPr>
          <w:ins w:id="122" w:author="Martin Škára" w:date="2018-04-21T10:25:00Z">
            <w:r w:rsidRPr="00B74F96">
              <w:rPr>
                <w:rStyle w:val="Hypertextovodkaz"/>
                <w:noProof/>
              </w:rPr>
              <w:lastRenderedPageBreak/>
              <w:fldChar w:fldCharType="begin"/>
            </w:r>
            <w:r w:rsidRPr="00B74F96">
              <w:rPr>
                <w:rStyle w:val="Hypertextovodkaz"/>
                <w:noProof/>
              </w:rPr>
              <w:instrText xml:space="preserve"> </w:instrText>
            </w:r>
            <w:r>
              <w:rPr>
                <w:noProof/>
              </w:rPr>
              <w:instrText>HYPERLINK \l "_Toc512069688"</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4.3.</w:t>
            </w:r>
            <w:r>
              <w:rPr>
                <w:rFonts w:asciiTheme="minorHAnsi" w:eastAsiaTheme="minorEastAsia" w:hAnsiTheme="minorHAnsi" w:cstheme="minorBidi"/>
                <w:noProof/>
                <w:sz w:val="22"/>
                <w:szCs w:val="22"/>
              </w:rPr>
              <w:tab/>
            </w:r>
            <w:r w:rsidRPr="00B74F96">
              <w:rPr>
                <w:rStyle w:val="Hypertextovodkaz"/>
                <w:noProof/>
              </w:rPr>
              <w:t>Grid systém</w:t>
            </w:r>
            <w:r>
              <w:rPr>
                <w:noProof/>
                <w:webHidden/>
              </w:rPr>
              <w:tab/>
            </w:r>
            <w:r>
              <w:rPr>
                <w:noProof/>
                <w:webHidden/>
              </w:rPr>
              <w:fldChar w:fldCharType="begin"/>
            </w:r>
            <w:r>
              <w:rPr>
                <w:noProof/>
                <w:webHidden/>
              </w:rPr>
              <w:instrText xml:space="preserve"> PAGEREF _Toc512069688 \h </w:instrText>
            </w:r>
            <w:r>
              <w:rPr>
                <w:noProof/>
                <w:webHidden/>
              </w:rPr>
            </w:r>
          </w:ins>
          <w:r>
            <w:rPr>
              <w:noProof/>
              <w:webHidden/>
            </w:rPr>
            <w:fldChar w:fldCharType="separate"/>
          </w:r>
          <w:ins w:id="123" w:author="Martin Škára" w:date="2018-04-21T10:29:00Z">
            <w:r>
              <w:rPr>
                <w:noProof/>
                <w:webHidden/>
              </w:rPr>
              <w:t>40</w:t>
            </w:r>
          </w:ins>
          <w:ins w:id="124" w:author="Martin Škára" w:date="2018-04-21T10:25:00Z">
            <w:r>
              <w:rPr>
                <w:noProof/>
                <w:webHidden/>
              </w:rPr>
              <w:fldChar w:fldCharType="end"/>
            </w:r>
            <w:r w:rsidRPr="00B74F96">
              <w:rPr>
                <w:rStyle w:val="Hypertextovodkaz"/>
                <w:noProof/>
              </w:rPr>
              <w:fldChar w:fldCharType="end"/>
            </w:r>
          </w:ins>
        </w:p>
        <w:p w14:paraId="5C3439A3" w14:textId="63ED5272" w:rsidR="00FF620C" w:rsidRDefault="00FF620C">
          <w:pPr>
            <w:pStyle w:val="Obsah2"/>
            <w:tabs>
              <w:tab w:val="left" w:pos="1100"/>
            </w:tabs>
            <w:rPr>
              <w:ins w:id="125" w:author="Martin Škára" w:date="2018-04-21T10:25:00Z"/>
              <w:rFonts w:asciiTheme="minorHAnsi" w:eastAsiaTheme="minorEastAsia" w:hAnsiTheme="minorHAnsi" w:cstheme="minorBidi"/>
              <w:noProof/>
              <w:sz w:val="22"/>
              <w:szCs w:val="22"/>
            </w:rPr>
          </w:pPr>
          <w:ins w:id="126"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"_Toc512069689"</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4.4.</w:t>
            </w:r>
            <w:r>
              <w:rPr>
                <w:rFonts w:asciiTheme="minorHAnsi" w:eastAsiaTheme="minorEastAsia" w:hAnsiTheme="minorHAnsi" w:cstheme="minorBidi"/>
                <w:noProof/>
                <w:sz w:val="22"/>
                <w:szCs w:val="22"/>
              </w:rPr>
              <w:tab/>
            </w:r>
            <w:r w:rsidRPr="00B74F96">
              <w:rPr>
                <w:rStyle w:val="Hypertextovodkaz"/>
                <w:noProof/>
              </w:rPr>
              <w:t>Komponenty</w:t>
            </w:r>
            <w:r>
              <w:rPr>
                <w:noProof/>
                <w:webHidden/>
              </w:rPr>
              <w:tab/>
            </w:r>
            <w:r>
              <w:rPr>
                <w:noProof/>
                <w:webHidden/>
              </w:rPr>
              <w:fldChar w:fldCharType="begin"/>
            </w:r>
            <w:r>
              <w:rPr>
                <w:noProof/>
                <w:webHidden/>
              </w:rPr>
              <w:instrText xml:space="preserve"> PAGEREF _Toc512069689 \h </w:instrText>
            </w:r>
            <w:r>
              <w:rPr>
                <w:noProof/>
                <w:webHidden/>
              </w:rPr>
            </w:r>
          </w:ins>
          <w:r>
            <w:rPr>
              <w:noProof/>
              <w:webHidden/>
            </w:rPr>
            <w:fldChar w:fldCharType="separate"/>
          </w:r>
          <w:ins w:id="127" w:author="Martin Škára" w:date="2018-04-21T10:29:00Z">
            <w:r>
              <w:rPr>
                <w:noProof/>
                <w:webHidden/>
              </w:rPr>
              <w:t>42</w:t>
            </w:r>
          </w:ins>
          <w:ins w:id="128" w:author="Martin Škára" w:date="2018-04-21T10:25:00Z">
            <w:r>
              <w:rPr>
                <w:noProof/>
                <w:webHidden/>
              </w:rPr>
              <w:fldChar w:fldCharType="end"/>
            </w:r>
            <w:r w:rsidRPr="00B74F96">
              <w:rPr>
                <w:rStyle w:val="Hypertextovodkaz"/>
                <w:noProof/>
              </w:rPr>
              <w:fldChar w:fldCharType="end"/>
            </w:r>
          </w:ins>
        </w:p>
        <w:p w14:paraId="5A940425" w14:textId="3F6C82FE" w:rsidR="00FF620C" w:rsidRDefault="00FF620C">
          <w:pPr>
            <w:pStyle w:val="Obsah3"/>
            <w:tabs>
              <w:tab w:val="left" w:pos="1320"/>
              <w:tab w:val="right" w:leader="dot" w:pos="8777"/>
            </w:tabs>
            <w:rPr>
              <w:ins w:id="129" w:author="Martin Škára" w:date="2018-04-21T10:25:00Z"/>
              <w:rFonts w:asciiTheme="minorHAnsi" w:eastAsiaTheme="minorEastAsia" w:hAnsiTheme="minorHAnsi" w:cstheme="minorBidi"/>
              <w:noProof/>
              <w:sz w:val="22"/>
              <w:szCs w:val="22"/>
            </w:rPr>
          </w:pPr>
          <w:ins w:id="130"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"_Toc512069690"</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4.4.1.</w:t>
            </w:r>
            <w:r>
              <w:rPr>
                <w:rFonts w:asciiTheme="minorHAnsi" w:eastAsiaTheme="minorEastAsia" w:hAnsiTheme="minorHAnsi" w:cstheme="minorBidi"/>
                <w:noProof/>
                <w:sz w:val="22"/>
                <w:szCs w:val="22"/>
              </w:rPr>
              <w:tab/>
            </w:r>
            <w:r w:rsidRPr="00B74F96">
              <w:rPr>
                <w:rStyle w:val="Hypertextovodkaz"/>
                <w:noProof/>
              </w:rPr>
              <w:t>Textové komponenty</w:t>
            </w:r>
            <w:r>
              <w:rPr>
                <w:noProof/>
                <w:webHidden/>
              </w:rPr>
              <w:tab/>
            </w:r>
            <w:r>
              <w:rPr>
                <w:noProof/>
                <w:webHidden/>
              </w:rPr>
              <w:fldChar w:fldCharType="begin"/>
            </w:r>
            <w:r>
              <w:rPr>
                <w:noProof/>
                <w:webHidden/>
              </w:rPr>
              <w:instrText xml:space="preserve"> PAGEREF _Toc512069690 \h </w:instrText>
            </w:r>
            <w:r>
              <w:rPr>
                <w:noProof/>
                <w:webHidden/>
              </w:rPr>
            </w:r>
          </w:ins>
          <w:r>
            <w:rPr>
              <w:noProof/>
              <w:webHidden/>
            </w:rPr>
            <w:fldChar w:fldCharType="separate"/>
          </w:r>
          <w:ins w:id="131" w:author="Martin Škára" w:date="2018-04-21T10:29:00Z">
            <w:r>
              <w:rPr>
                <w:noProof/>
                <w:webHidden/>
              </w:rPr>
              <w:t>43</w:t>
            </w:r>
          </w:ins>
          <w:ins w:id="132" w:author="Martin Škára" w:date="2018-04-21T10:25:00Z">
            <w:r>
              <w:rPr>
                <w:noProof/>
                <w:webHidden/>
              </w:rPr>
              <w:fldChar w:fldCharType="end"/>
            </w:r>
            <w:r w:rsidRPr="00B74F96">
              <w:rPr>
                <w:rStyle w:val="Hypertextovodkaz"/>
                <w:noProof/>
              </w:rPr>
              <w:fldChar w:fldCharType="end"/>
            </w:r>
          </w:ins>
        </w:p>
        <w:p w14:paraId="7B6FE8CA" w14:textId="70F9C3E5" w:rsidR="00FF620C" w:rsidRDefault="00FF620C">
          <w:pPr>
            <w:pStyle w:val="Obsah3"/>
            <w:tabs>
              <w:tab w:val="left" w:pos="1320"/>
              <w:tab w:val="right" w:leader="dot" w:pos="8777"/>
            </w:tabs>
            <w:rPr>
              <w:ins w:id="133" w:author="Martin Škára" w:date="2018-04-21T10:25:00Z"/>
              <w:rFonts w:asciiTheme="minorHAnsi" w:eastAsiaTheme="minorEastAsia" w:hAnsiTheme="minorHAnsi" w:cstheme="minorBidi"/>
              <w:noProof/>
              <w:sz w:val="22"/>
              <w:szCs w:val="22"/>
            </w:rPr>
          </w:pPr>
          <w:ins w:id="134"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"_Toc512069691"</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4.4.2.</w:t>
            </w:r>
            <w:r>
              <w:rPr>
                <w:rFonts w:asciiTheme="minorHAnsi" w:eastAsiaTheme="minorEastAsia" w:hAnsiTheme="minorHAnsi" w:cstheme="minorBidi"/>
                <w:noProof/>
                <w:sz w:val="22"/>
                <w:szCs w:val="22"/>
              </w:rPr>
              <w:tab/>
            </w:r>
            <w:r w:rsidRPr="00B74F96">
              <w:rPr>
                <w:rStyle w:val="Hypertextovodkaz"/>
                <w:noProof/>
              </w:rPr>
              <w:t>Drobečková navigace</w:t>
            </w:r>
            <w:r>
              <w:rPr>
                <w:noProof/>
                <w:webHidden/>
              </w:rPr>
              <w:tab/>
            </w:r>
            <w:r>
              <w:rPr>
                <w:noProof/>
                <w:webHidden/>
              </w:rPr>
              <w:fldChar w:fldCharType="begin"/>
            </w:r>
            <w:r>
              <w:rPr>
                <w:noProof/>
                <w:webHidden/>
              </w:rPr>
              <w:instrText xml:space="preserve"> PAGEREF _Toc512069691 \h </w:instrText>
            </w:r>
            <w:r>
              <w:rPr>
                <w:noProof/>
                <w:webHidden/>
              </w:rPr>
            </w:r>
          </w:ins>
          <w:r>
            <w:rPr>
              <w:noProof/>
              <w:webHidden/>
            </w:rPr>
            <w:fldChar w:fldCharType="separate"/>
          </w:r>
          <w:ins w:id="135" w:author="Martin Škára" w:date="2018-04-21T10:29:00Z">
            <w:r>
              <w:rPr>
                <w:noProof/>
                <w:webHidden/>
              </w:rPr>
              <w:t>43</w:t>
            </w:r>
          </w:ins>
          <w:ins w:id="136" w:author="Martin Škára" w:date="2018-04-21T10:25:00Z">
            <w:r>
              <w:rPr>
                <w:noProof/>
                <w:webHidden/>
              </w:rPr>
              <w:fldChar w:fldCharType="end"/>
            </w:r>
            <w:r w:rsidRPr="00B74F96">
              <w:rPr>
                <w:rStyle w:val="Hypertextovodkaz"/>
                <w:noProof/>
              </w:rPr>
              <w:fldChar w:fldCharType="end"/>
            </w:r>
          </w:ins>
        </w:p>
        <w:p w14:paraId="0F427610" w14:textId="15BFCF53" w:rsidR="00FF620C" w:rsidRDefault="00FF620C">
          <w:pPr>
            <w:pStyle w:val="Obsah3"/>
            <w:tabs>
              <w:tab w:val="left" w:pos="1320"/>
              <w:tab w:val="right" w:leader="dot" w:pos="8777"/>
            </w:tabs>
            <w:rPr>
              <w:ins w:id="137" w:author="Martin Škára" w:date="2018-04-21T10:25:00Z"/>
              <w:rFonts w:asciiTheme="minorHAnsi" w:eastAsiaTheme="minorEastAsia" w:hAnsiTheme="minorHAnsi" w:cstheme="minorBidi"/>
              <w:noProof/>
              <w:sz w:val="22"/>
              <w:szCs w:val="22"/>
            </w:rPr>
          </w:pPr>
          <w:ins w:id="138"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"_Toc512069692"</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4.4.3.</w:t>
            </w:r>
            <w:r>
              <w:rPr>
                <w:rFonts w:asciiTheme="minorHAnsi" w:eastAsiaTheme="minorEastAsia" w:hAnsiTheme="minorHAnsi" w:cstheme="minorBidi"/>
                <w:noProof/>
                <w:sz w:val="22"/>
                <w:szCs w:val="22"/>
              </w:rPr>
              <w:tab/>
            </w:r>
            <w:r w:rsidRPr="00B74F96">
              <w:rPr>
                <w:rStyle w:val="Hypertextovodkaz"/>
                <w:noProof/>
              </w:rPr>
              <w:t>Carousel</w:t>
            </w:r>
            <w:r>
              <w:rPr>
                <w:noProof/>
                <w:webHidden/>
              </w:rPr>
              <w:tab/>
            </w:r>
            <w:r>
              <w:rPr>
                <w:noProof/>
                <w:webHidden/>
              </w:rPr>
              <w:fldChar w:fldCharType="begin"/>
            </w:r>
            <w:r>
              <w:rPr>
                <w:noProof/>
                <w:webHidden/>
              </w:rPr>
              <w:instrText xml:space="preserve"> PAGEREF _Toc512069692 \h </w:instrText>
            </w:r>
            <w:r>
              <w:rPr>
                <w:noProof/>
                <w:webHidden/>
              </w:rPr>
            </w:r>
          </w:ins>
          <w:r>
            <w:rPr>
              <w:noProof/>
              <w:webHidden/>
            </w:rPr>
            <w:fldChar w:fldCharType="separate"/>
          </w:r>
          <w:ins w:id="139" w:author="Martin Škára" w:date="2018-04-21T10:29:00Z">
            <w:r>
              <w:rPr>
                <w:noProof/>
                <w:webHidden/>
              </w:rPr>
              <w:t>44</w:t>
            </w:r>
          </w:ins>
          <w:ins w:id="140" w:author="Martin Škára" w:date="2018-04-21T10:25:00Z">
            <w:r>
              <w:rPr>
                <w:noProof/>
                <w:webHidden/>
              </w:rPr>
              <w:fldChar w:fldCharType="end"/>
            </w:r>
            <w:r w:rsidRPr="00B74F96">
              <w:rPr>
                <w:rStyle w:val="Hypertextovodkaz"/>
                <w:noProof/>
              </w:rPr>
              <w:fldChar w:fldCharType="end"/>
            </w:r>
          </w:ins>
        </w:p>
        <w:p w14:paraId="03B7EDDA" w14:textId="4E0D99DC" w:rsidR="00FF620C" w:rsidRDefault="00FF620C">
          <w:pPr>
            <w:pStyle w:val="Obsah3"/>
            <w:tabs>
              <w:tab w:val="left" w:pos="1320"/>
              <w:tab w:val="right" w:leader="dot" w:pos="8777"/>
            </w:tabs>
            <w:rPr>
              <w:ins w:id="141" w:author="Martin Škára" w:date="2018-04-21T10:25:00Z"/>
              <w:rFonts w:asciiTheme="minorHAnsi" w:eastAsiaTheme="minorEastAsia" w:hAnsiTheme="minorHAnsi" w:cstheme="minorBidi"/>
              <w:noProof/>
              <w:sz w:val="22"/>
              <w:szCs w:val="22"/>
            </w:rPr>
          </w:pPr>
          <w:ins w:id="142"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"_Toc512069693"</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4.4.4.</w:t>
            </w:r>
            <w:r>
              <w:rPr>
                <w:rFonts w:asciiTheme="minorHAnsi" w:eastAsiaTheme="minorEastAsia" w:hAnsiTheme="minorHAnsi" w:cstheme="minorBidi"/>
                <w:noProof/>
                <w:sz w:val="22"/>
                <w:szCs w:val="22"/>
              </w:rPr>
              <w:tab/>
            </w:r>
            <w:r w:rsidRPr="00B74F96">
              <w:rPr>
                <w:rStyle w:val="Hypertextovodkaz"/>
                <w:noProof/>
              </w:rPr>
              <w:t>Patička</w:t>
            </w:r>
            <w:r>
              <w:rPr>
                <w:noProof/>
                <w:webHidden/>
              </w:rPr>
              <w:tab/>
            </w:r>
            <w:r>
              <w:rPr>
                <w:noProof/>
                <w:webHidden/>
              </w:rPr>
              <w:fldChar w:fldCharType="begin"/>
            </w:r>
            <w:r>
              <w:rPr>
                <w:noProof/>
                <w:webHidden/>
              </w:rPr>
              <w:instrText xml:space="preserve"> PAGEREF _Toc512069693 \h </w:instrText>
            </w:r>
            <w:r>
              <w:rPr>
                <w:noProof/>
                <w:webHidden/>
              </w:rPr>
            </w:r>
          </w:ins>
          <w:r>
            <w:rPr>
              <w:noProof/>
              <w:webHidden/>
            </w:rPr>
            <w:fldChar w:fldCharType="separate"/>
          </w:r>
          <w:ins w:id="143" w:author="Martin Škára" w:date="2018-04-21T10:29:00Z">
            <w:r>
              <w:rPr>
                <w:noProof/>
                <w:webHidden/>
              </w:rPr>
              <w:t>45</w:t>
            </w:r>
          </w:ins>
          <w:ins w:id="144" w:author="Martin Škára" w:date="2018-04-21T10:25:00Z">
            <w:r>
              <w:rPr>
                <w:noProof/>
                <w:webHidden/>
              </w:rPr>
              <w:fldChar w:fldCharType="end"/>
            </w:r>
            <w:r w:rsidRPr="00B74F96">
              <w:rPr>
                <w:rStyle w:val="Hypertextovodkaz"/>
                <w:noProof/>
              </w:rPr>
              <w:fldChar w:fldCharType="end"/>
            </w:r>
          </w:ins>
        </w:p>
        <w:p w14:paraId="422C73DA" w14:textId="41BC1568" w:rsidR="00FF620C" w:rsidRDefault="00FF620C">
          <w:pPr>
            <w:pStyle w:val="Obsah3"/>
            <w:tabs>
              <w:tab w:val="left" w:pos="1320"/>
              <w:tab w:val="right" w:leader="dot" w:pos="8777"/>
            </w:tabs>
            <w:rPr>
              <w:ins w:id="145" w:author="Martin Škára" w:date="2018-04-21T10:25:00Z"/>
              <w:rFonts w:asciiTheme="minorHAnsi" w:eastAsiaTheme="minorEastAsia" w:hAnsiTheme="minorHAnsi" w:cstheme="minorBidi"/>
              <w:noProof/>
              <w:sz w:val="22"/>
              <w:szCs w:val="22"/>
            </w:rPr>
          </w:pPr>
          <w:ins w:id="146"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"_Toc512069694"</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4.4.5.</w:t>
            </w:r>
            <w:r>
              <w:rPr>
                <w:rFonts w:asciiTheme="minorHAnsi" w:eastAsiaTheme="minorEastAsia" w:hAnsiTheme="minorHAnsi" w:cstheme="minorBidi"/>
                <w:noProof/>
                <w:sz w:val="22"/>
                <w:szCs w:val="22"/>
              </w:rPr>
              <w:tab/>
            </w:r>
            <w:r w:rsidRPr="00B74F96">
              <w:rPr>
                <w:rStyle w:val="Hypertextovodkaz"/>
                <w:noProof/>
              </w:rPr>
              <w:t>Formulářové prvky</w:t>
            </w:r>
            <w:r>
              <w:rPr>
                <w:noProof/>
                <w:webHidden/>
              </w:rPr>
              <w:tab/>
            </w:r>
            <w:r>
              <w:rPr>
                <w:noProof/>
                <w:webHidden/>
              </w:rPr>
              <w:fldChar w:fldCharType="begin"/>
            </w:r>
            <w:r>
              <w:rPr>
                <w:noProof/>
                <w:webHidden/>
              </w:rPr>
              <w:instrText xml:space="preserve"> PAGEREF _Toc512069694 \h </w:instrText>
            </w:r>
            <w:r>
              <w:rPr>
                <w:noProof/>
                <w:webHidden/>
              </w:rPr>
            </w:r>
          </w:ins>
          <w:r>
            <w:rPr>
              <w:noProof/>
              <w:webHidden/>
            </w:rPr>
            <w:fldChar w:fldCharType="separate"/>
          </w:r>
          <w:ins w:id="147" w:author="Martin Škára" w:date="2018-04-21T10:29:00Z">
            <w:r>
              <w:rPr>
                <w:noProof/>
                <w:webHidden/>
              </w:rPr>
              <w:t>45</w:t>
            </w:r>
          </w:ins>
          <w:ins w:id="148" w:author="Martin Škára" w:date="2018-04-21T10:25:00Z">
            <w:r>
              <w:rPr>
                <w:noProof/>
                <w:webHidden/>
              </w:rPr>
              <w:fldChar w:fldCharType="end"/>
            </w:r>
            <w:r w:rsidRPr="00B74F96">
              <w:rPr>
                <w:rStyle w:val="Hypertextovodkaz"/>
                <w:noProof/>
              </w:rPr>
              <w:fldChar w:fldCharType="end"/>
            </w:r>
          </w:ins>
        </w:p>
        <w:p w14:paraId="3E6539C1" w14:textId="5281DA04" w:rsidR="00FF620C" w:rsidRDefault="00FF620C">
          <w:pPr>
            <w:pStyle w:val="Obsah3"/>
            <w:tabs>
              <w:tab w:val="left" w:pos="1320"/>
              <w:tab w:val="right" w:leader="dot" w:pos="8777"/>
            </w:tabs>
            <w:rPr>
              <w:ins w:id="149" w:author="Martin Škára" w:date="2018-04-21T10:25:00Z"/>
              <w:rFonts w:asciiTheme="minorHAnsi" w:eastAsiaTheme="minorEastAsia" w:hAnsiTheme="minorHAnsi" w:cstheme="minorBidi"/>
              <w:noProof/>
              <w:sz w:val="22"/>
              <w:szCs w:val="22"/>
            </w:rPr>
          </w:pPr>
          <w:ins w:id="150"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"_Toc512069695"</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4.4.6.</w:t>
            </w:r>
            <w:r>
              <w:rPr>
                <w:rFonts w:asciiTheme="minorHAnsi" w:eastAsiaTheme="minorEastAsia" w:hAnsiTheme="minorHAnsi" w:cstheme="minorBidi"/>
                <w:noProof/>
                <w:sz w:val="22"/>
                <w:szCs w:val="22"/>
              </w:rPr>
              <w:tab/>
            </w:r>
            <w:r w:rsidRPr="00B74F96">
              <w:rPr>
                <w:rStyle w:val="Hypertextovodkaz"/>
                <w:noProof/>
              </w:rPr>
              <w:t>Menu</w:t>
            </w:r>
            <w:r>
              <w:rPr>
                <w:noProof/>
                <w:webHidden/>
              </w:rPr>
              <w:tab/>
            </w:r>
            <w:r>
              <w:rPr>
                <w:noProof/>
                <w:webHidden/>
              </w:rPr>
              <w:fldChar w:fldCharType="begin"/>
            </w:r>
            <w:r>
              <w:rPr>
                <w:noProof/>
                <w:webHidden/>
              </w:rPr>
              <w:instrText xml:space="preserve"> PAGEREF _Toc512069695 \h </w:instrText>
            </w:r>
            <w:r>
              <w:rPr>
                <w:noProof/>
                <w:webHidden/>
              </w:rPr>
            </w:r>
          </w:ins>
          <w:r>
            <w:rPr>
              <w:noProof/>
              <w:webHidden/>
            </w:rPr>
            <w:fldChar w:fldCharType="separate"/>
          </w:r>
          <w:ins w:id="151" w:author="Martin Škára" w:date="2018-04-21T10:29:00Z">
            <w:r>
              <w:rPr>
                <w:noProof/>
                <w:webHidden/>
              </w:rPr>
              <w:t>46</w:t>
            </w:r>
          </w:ins>
          <w:ins w:id="152" w:author="Martin Škára" w:date="2018-04-21T10:25:00Z">
            <w:r>
              <w:rPr>
                <w:noProof/>
                <w:webHidden/>
              </w:rPr>
              <w:fldChar w:fldCharType="end"/>
            </w:r>
            <w:r w:rsidRPr="00B74F96">
              <w:rPr>
                <w:rStyle w:val="Hypertextovodkaz"/>
                <w:noProof/>
              </w:rPr>
              <w:fldChar w:fldCharType="end"/>
            </w:r>
          </w:ins>
        </w:p>
        <w:p w14:paraId="4C65667F" w14:textId="3B2F31B1" w:rsidR="00FF620C" w:rsidRDefault="00FF620C">
          <w:pPr>
            <w:pStyle w:val="Obsah3"/>
            <w:tabs>
              <w:tab w:val="left" w:pos="1320"/>
              <w:tab w:val="right" w:leader="dot" w:pos="8777"/>
            </w:tabs>
            <w:rPr>
              <w:ins w:id="153" w:author="Martin Škára" w:date="2018-04-21T10:25:00Z"/>
              <w:rFonts w:asciiTheme="minorHAnsi" w:eastAsiaTheme="minorEastAsia" w:hAnsiTheme="minorHAnsi" w:cstheme="minorBidi"/>
              <w:noProof/>
              <w:sz w:val="22"/>
              <w:szCs w:val="22"/>
            </w:rPr>
          </w:pPr>
          <w:ins w:id="154"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"_Toc512069696"</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4.4.7.</w:t>
            </w:r>
            <w:r>
              <w:rPr>
                <w:rFonts w:asciiTheme="minorHAnsi" w:eastAsiaTheme="minorEastAsia" w:hAnsiTheme="minorHAnsi" w:cstheme="minorBidi"/>
                <w:noProof/>
                <w:sz w:val="22"/>
                <w:szCs w:val="22"/>
              </w:rPr>
              <w:tab/>
            </w:r>
            <w:r w:rsidRPr="00B74F96">
              <w:rPr>
                <w:rStyle w:val="Hypertextovodkaz"/>
                <w:noProof/>
              </w:rPr>
              <w:t>Karta</w:t>
            </w:r>
            <w:r>
              <w:rPr>
                <w:noProof/>
                <w:webHidden/>
              </w:rPr>
              <w:tab/>
            </w:r>
            <w:r>
              <w:rPr>
                <w:noProof/>
                <w:webHidden/>
              </w:rPr>
              <w:fldChar w:fldCharType="begin"/>
            </w:r>
            <w:r>
              <w:rPr>
                <w:noProof/>
                <w:webHidden/>
              </w:rPr>
              <w:instrText xml:space="preserve"> PAGEREF _Toc512069696 \h </w:instrText>
            </w:r>
            <w:r>
              <w:rPr>
                <w:noProof/>
                <w:webHidden/>
              </w:rPr>
            </w:r>
          </w:ins>
          <w:r>
            <w:rPr>
              <w:noProof/>
              <w:webHidden/>
            </w:rPr>
            <w:fldChar w:fldCharType="separate"/>
          </w:r>
          <w:ins w:id="155" w:author="Martin Škára" w:date="2018-04-21T10:29:00Z">
            <w:r>
              <w:rPr>
                <w:noProof/>
                <w:webHidden/>
              </w:rPr>
              <w:t>47</w:t>
            </w:r>
          </w:ins>
          <w:ins w:id="156" w:author="Martin Škára" w:date="2018-04-21T10:25:00Z">
            <w:r>
              <w:rPr>
                <w:noProof/>
                <w:webHidden/>
              </w:rPr>
              <w:fldChar w:fldCharType="end"/>
            </w:r>
            <w:r w:rsidRPr="00B74F96">
              <w:rPr>
                <w:rStyle w:val="Hypertextovodkaz"/>
                <w:noProof/>
              </w:rPr>
              <w:fldChar w:fldCharType="end"/>
            </w:r>
          </w:ins>
        </w:p>
        <w:p w14:paraId="6919F79E" w14:textId="2FD7845F" w:rsidR="00FF620C" w:rsidRDefault="00FF620C">
          <w:pPr>
            <w:pStyle w:val="Obsah3"/>
            <w:tabs>
              <w:tab w:val="left" w:pos="1320"/>
              <w:tab w:val="right" w:leader="dot" w:pos="8777"/>
            </w:tabs>
            <w:rPr>
              <w:ins w:id="157" w:author="Martin Škára" w:date="2018-04-21T10:25:00Z"/>
              <w:rFonts w:asciiTheme="minorHAnsi" w:eastAsiaTheme="minorEastAsia" w:hAnsiTheme="minorHAnsi" w:cstheme="minorBidi"/>
              <w:noProof/>
              <w:sz w:val="22"/>
              <w:szCs w:val="22"/>
            </w:rPr>
          </w:pPr>
          <w:ins w:id="158"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"_Toc512069697"</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4.4.8.</w:t>
            </w:r>
            <w:r>
              <w:rPr>
                <w:rFonts w:asciiTheme="minorHAnsi" w:eastAsiaTheme="minorEastAsia" w:hAnsiTheme="minorHAnsi" w:cstheme="minorBidi"/>
                <w:noProof/>
                <w:sz w:val="22"/>
                <w:szCs w:val="22"/>
              </w:rPr>
              <w:tab/>
            </w:r>
            <w:r w:rsidRPr="00B74F96">
              <w:rPr>
                <w:rStyle w:val="Hypertextovodkaz"/>
                <w:noProof/>
              </w:rPr>
              <w:t>Media</w:t>
            </w:r>
            <w:r>
              <w:rPr>
                <w:noProof/>
                <w:webHidden/>
              </w:rPr>
              <w:tab/>
            </w:r>
            <w:r>
              <w:rPr>
                <w:noProof/>
                <w:webHidden/>
              </w:rPr>
              <w:fldChar w:fldCharType="begin"/>
            </w:r>
            <w:r>
              <w:rPr>
                <w:noProof/>
                <w:webHidden/>
              </w:rPr>
              <w:instrText xml:space="preserve"> PAGEREF _Toc512069697 \h </w:instrText>
            </w:r>
            <w:r>
              <w:rPr>
                <w:noProof/>
                <w:webHidden/>
              </w:rPr>
            </w:r>
          </w:ins>
          <w:r>
            <w:rPr>
              <w:noProof/>
              <w:webHidden/>
            </w:rPr>
            <w:fldChar w:fldCharType="separate"/>
          </w:r>
          <w:ins w:id="159" w:author="Martin Škára" w:date="2018-04-21T10:29:00Z">
            <w:r>
              <w:rPr>
                <w:noProof/>
                <w:webHidden/>
              </w:rPr>
              <w:t>47</w:t>
            </w:r>
          </w:ins>
          <w:ins w:id="160" w:author="Martin Škára" w:date="2018-04-21T10:25:00Z">
            <w:r>
              <w:rPr>
                <w:noProof/>
                <w:webHidden/>
              </w:rPr>
              <w:fldChar w:fldCharType="end"/>
            </w:r>
            <w:r w:rsidRPr="00B74F96">
              <w:rPr>
                <w:rStyle w:val="Hypertextovodkaz"/>
                <w:noProof/>
              </w:rPr>
              <w:fldChar w:fldCharType="end"/>
            </w:r>
          </w:ins>
        </w:p>
        <w:p w14:paraId="243D4E4E" w14:textId="1F33CF26" w:rsidR="00FF620C" w:rsidRDefault="00FF620C">
          <w:pPr>
            <w:pStyle w:val="Obsah3"/>
            <w:tabs>
              <w:tab w:val="left" w:pos="1320"/>
              <w:tab w:val="right" w:leader="dot" w:pos="8777"/>
            </w:tabs>
            <w:rPr>
              <w:ins w:id="161" w:author="Martin Škára" w:date="2018-04-21T10:25:00Z"/>
              <w:rFonts w:asciiTheme="minorHAnsi" w:eastAsiaTheme="minorEastAsia" w:hAnsiTheme="minorHAnsi" w:cstheme="minorBidi"/>
              <w:noProof/>
              <w:sz w:val="22"/>
              <w:szCs w:val="22"/>
            </w:rPr>
          </w:pPr>
          <w:ins w:id="162"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"_Toc512069698"</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4.4.9.</w:t>
            </w:r>
            <w:r>
              <w:rPr>
                <w:rFonts w:asciiTheme="minorHAnsi" w:eastAsiaTheme="minorEastAsia" w:hAnsiTheme="minorHAnsi" w:cstheme="minorBidi"/>
                <w:noProof/>
                <w:sz w:val="22"/>
                <w:szCs w:val="22"/>
              </w:rPr>
              <w:tab/>
            </w:r>
            <w:r w:rsidRPr="00B74F96">
              <w:rPr>
                <w:rStyle w:val="Hypertextovodkaz"/>
                <w:noProof/>
              </w:rPr>
              <w:t>Modální okno</w:t>
            </w:r>
            <w:r>
              <w:rPr>
                <w:noProof/>
                <w:webHidden/>
              </w:rPr>
              <w:tab/>
            </w:r>
            <w:r>
              <w:rPr>
                <w:noProof/>
                <w:webHidden/>
              </w:rPr>
              <w:fldChar w:fldCharType="begin"/>
            </w:r>
            <w:r>
              <w:rPr>
                <w:noProof/>
                <w:webHidden/>
              </w:rPr>
              <w:instrText xml:space="preserve"> PAGEREF _Toc512069698 \h </w:instrText>
            </w:r>
            <w:r>
              <w:rPr>
                <w:noProof/>
                <w:webHidden/>
              </w:rPr>
            </w:r>
          </w:ins>
          <w:r>
            <w:rPr>
              <w:noProof/>
              <w:webHidden/>
            </w:rPr>
            <w:fldChar w:fldCharType="separate"/>
          </w:r>
          <w:ins w:id="163" w:author="Martin Škára" w:date="2018-04-21T10:29:00Z">
            <w:r>
              <w:rPr>
                <w:noProof/>
                <w:webHidden/>
              </w:rPr>
              <w:t>48</w:t>
            </w:r>
          </w:ins>
          <w:ins w:id="164" w:author="Martin Škára" w:date="2018-04-21T10:25:00Z">
            <w:r>
              <w:rPr>
                <w:noProof/>
                <w:webHidden/>
              </w:rPr>
              <w:fldChar w:fldCharType="end"/>
            </w:r>
            <w:r w:rsidRPr="00B74F96">
              <w:rPr>
                <w:rStyle w:val="Hypertextovodkaz"/>
                <w:noProof/>
              </w:rPr>
              <w:fldChar w:fldCharType="end"/>
            </w:r>
          </w:ins>
        </w:p>
        <w:p w14:paraId="5EF1BB02" w14:textId="5F752F19" w:rsidR="00FF620C" w:rsidRDefault="00FF620C">
          <w:pPr>
            <w:pStyle w:val="Obsah3"/>
            <w:tabs>
              <w:tab w:val="left" w:pos="1540"/>
              <w:tab w:val="right" w:leader="dot" w:pos="8777"/>
            </w:tabs>
            <w:rPr>
              <w:ins w:id="165" w:author="Martin Škára" w:date="2018-04-21T10:25:00Z"/>
              <w:rFonts w:asciiTheme="minorHAnsi" w:eastAsiaTheme="minorEastAsia" w:hAnsiTheme="minorHAnsi" w:cstheme="minorBidi"/>
              <w:noProof/>
              <w:sz w:val="22"/>
              <w:szCs w:val="22"/>
            </w:rPr>
          </w:pPr>
          <w:ins w:id="166"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"_Toc512069699"</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4.4.10.</w:t>
            </w:r>
            <w:r>
              <w:rPr>
                <w:rFonts w:asciiTheme="minorHAnsi" w:eastAsiaTheme="minorEastAsia" w:hAnsiTheme="minorHAnsi" w:cstheme="minorBidi"/>
                <w:noProof/>
                <w:sz w:val="22"/>
                <w:szCs w:val="22"/>
              </w:rPr>
              <w:tab/>
            </w:r>
            <w:r w:rsidRPr="00B74F96">
              <w:rPr>
                <w:rStyle w:val="Hypertextovodkaz"/>
                <w:noProof/>
              </w:rPr>
              <w:t>Stránkování</w:t>
            </w:r>
            <w:r>
              <w:rPr>
                <w:noProof/>
                <w:webHidden/>
              </w:rPr>
              <w:tab/>
            </w:r>
            <w:r>
              <w:rPr>
                <w:noProof/>
                <w:webHidden/>
              </w:rPr>
              <w:fldChar w:fldCharType="begin"/>
            </w:r>
            <w:r>
              <w:rPr>
                <w:noProof/>
                <w:webHidden/>
              </w:rPr>
              <w:instrText xml:space="preserve"> PAGEREF _Toc512069699 \h </w:instrText>
            </w:r>
            <w:r>
              <w:rPr>
                <w:noProof/>
                <w:webHidden/>
              </w:rPr>
            </w:r>
          </w:ins>
          <w:r>
            <w:rPr>
              <w:noProof/>
              <w:webHidden/>
            </w:rPr>
            <w:fldChar w:fldCharType="separate"/>
          </w:r>
          <w:ins w:id="167" w:author="Martin Škára" w:date="2018-04-21T10:29:00Z">
            <w:r>
              <w:rPr>
                <w:noProof/>
                <w:webHidden/>
              </w:rPr>
              <w:t>49</w:t>
            </w:r>
          </w:ins>
          <w:ins w:id="168" w:author="Martin Škára" w:date="2018-04-21T10:25:00Z">
            <w:r>
              <w:rPr>
                <w:noProof/>
                <w:webHidden/>
              </w:rPr>
              <w:fldChar w:fldCharType="end"/>
            </w:r>
            <w:r w:rsidRPr="00B74F96">
              <w:rPr>
                <w:rStyle w:val="Hypertextovodkaz"/>
                <w:noProof/>
              </w:rPr>
              <w:fldChar w:fldCharType="end"/>
            </w:r>
          </w:ins>
        </w:p>
        <w:p w14:paraId="7AA03029" w14:textId="713F6E97" w:rsidR="00FF620C" w:rsidRDefault="00FF620C">
          <w:pPr>
            <w:pStyle w:val="Obsah3"/>
            <w:tabs>
              <w:tab w:val="left" w:pos="1540"/>
              <w:tab w:val="right" w:leader="dot" w:pos="8777"/>
            </w:tabs>
            <w:rPr>
              <w:ins w:id="169" w:author="Martin Škára" w:date="2018-04-21T10:25:00Z"/>
              <w:rFonts w:asciiTheme="minorHAnsi" w:eastAsiaTheme="minorEastAsia" w:hAnsiTheme="minorHAnsi" w:cstheme="minorBidi"/>
              <w:noProof/>
              <w:sz w:val="22"/>
              <w:szCs w:val="22"/>
            </w:rPr>
          </w:pPr>
          <w:ins w:id="170"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"_Toc512069700"</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4.4.11.</w:t>
            </w:r>
            <w:r>
              <w:rPr>
                <w:rFonts w:asciiTheme="minorHAnsi" w:eastAsiaTheme="minorEastAsia" w:hAnsiTheme="minorHAnsi" w:cstheme="minorBidi"/>
                <w:noProof/>
                <w:sz w:val="22"/>
                <w:szCs w:val="22"/>
              </w:rPr>
              <w:tab/>
            </w:r>
            <w:r w:rsidRPr="00B74F96">
              <w:rPr>
                <w:rStyle w:val="Hypertextovodkaz"/>
                <w:noProof/>
              </w:rPr>
              <w:t>Progress bar</w:t>
            </w:r>
            <w:r>
              <w:rPr>
                <w:noProof/>
                <w:webHidden/>
              </w:rPr>
              <w:tab/>
            </w:r>
            <w:r>
              <w:rPr>
                <w:noProof/>
                <w:webHidden/>
              </w:rPr>
              <w:fldChar w:fldCharType="begin"/>
            </w:r>
            <w:r>
              <w:rPr>
                <w:noProof/>
                <w:webHidden/>
              </w:rPr>
              <w:instrText xml:space="preserve"> PAGEREF _Toc512069700 \h </w:instrText>
            </w:r>
            <w:r>
              <w:rPr>
                <w:noProof/>
                <w:webHidden/>
              </w:rPr>
            </w:r>
          </w:ins>
          <w:r>
            <w:rPr>
              <w:noProof/>
              <w:webHidden/>
            </w:rPr>
            <w:fldChar w:fldCharType="separate"/>
          </w:r>
          <w:ins w:id="171" w:author="Martin Škára" w:date="2018-04-21T10:29:00Z">
            <w:r>
              <w:rPr>
                <w:noProof/>
                <w:webHidden/>
              </w:rPr>
              <w:t>49</w:t>
            </w:r>
          </w:ins>
          <w:ins w:id="172" w:author="Martin Škára" w:date="2018-04-21T10:25:00Z">
            <w:r>
              <w:rPr>
                <w:noProof/>
                <w:webHidden/>
              </w:rPr>
              <w:fldChar w:fldCharType="end"/>
            </w:r>
            <w:r w:rsidRPr="00B74F96">
              <w:rPr>
                <w:rStyle w:val="Hypertextovodkaz"/>
                <w:noProof/>
              </w:rPr>
              <w:fldChar w:fldCharType="end"/>
            </w:r>
          </w:ins>
        </w:p>
        <w:p w14:paraId="6E649F6F" w14:textId="0F66092B" w:rsidR="00FF620C" w:rsidRDefault="00FF620C">
          <w:pPr>
            <w:pStyle w:val="Obsah3"/>
            <w:tabs>
              <w:tab w:val="left" w:pos="1540"/>
              <w:tab w:val="right" w:leader="dot" w:pos="8777"/>
            </w:tabs>
            <w:rPr>
              <w:ins w:id="173" w:author="Martin Škára" w:date="2018-04-21T10:25:00Z"/>
              <w:rFonts w:asciiTheme="minorHAnsi" w:eastAsiaTheme="minorEastAsia" w:hAnsiTheme="minorHAnsi" w:cstheme="minorBidi"/>
              <w:noProof/>
              <w:sz w:val="22"/>
              <w:szCs w:val="22"/>
            </w:rPr>
          </w:pPr>
          <w:ins w:id="174"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"_Toc512069701"</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4.4.12.</w:t>
            </w:r>
            <w:r>
              <w:rPr>
                <w:rFonts w:asciiTheme="minorHAnsi" w:eastAsiaTheme="minorEastAsia" w:hAnsiTheme="minorHAnsi" w:cstheme="minorBidi"/>
                <w:noProof/>
                <w:sz w:val="22"/>
                <w:szCs w:val="22"/>
              </w:rPr>
              <w:tab/>
            </w:r>
            <w:r w:rsidRPr="00B74F96">
              <w:rPr>
                <w:rStyle w:val="Hypertextovodkaz"/>
                <w:noProof/>
              </w:rPr>
              <w:t>Záložky</w:t>
            </w:r>
            <w:r>
              <w:rPr>
                <w:noProof/>
                <w:webHidden/>
              </w:rPr>
              <w:tab/>
            </w:r>
            <w:r>
              <w:rPr>
                <w:noProof/>
                <w:webHidden/>
              </w:rPr>
              <w:fldChar w:fldCharType="begin"/>
            </w:r>
            <w:r>
              <w:rPr>
                <w:noProof/>
                <w:webHidden/>
              </w:rPr>
              <w:instrText xml:space="preserve"> PAGEREF _Toc512069701 \h </w:instrText>
            </w:r>
            <w:r>
              <w:rPr>
                <w:noProof/>
                <w:webHidden/>
              </w:rPr>
            </w:r>
          </w:ins>
          <w:r>
            <w:rPr>
              <w:noProof/>
              <w:webHidden/>
            </w:rPr>
            <w:fldChar w:fldCharType="separate"/>
          </w:r>
          <w:ins w:id="175" w:author="Martin Škára" w:date="2018-04-21T10:29:00Z">
            <w:r>
              <w:rPr>
                <w:noProof/>
                <w:webHidden/>
              </w:rPr>
              <w:t>50</w:t>
            </w:r>
          </w:ins>
          <w:ins w:id="176" w:author="Martin Škára" w:date="2018-04-21T10:25:00Z">
            <w:r>
              <w:rPr>
                <w:noProof/>
                <w:webHidden/>
              </w:rPr>
              <w:fldChar w:fldCharType="end"/>
            </w:r>
            <w:r w:rsidRPr="00B74F96">
              <w:rPr>
                <w:rStyle w:val="Hypertextovodkaz"/>
                <w:noProof/>
              </w:rPr>
              <w:fldChar w:fldCharType="end"/>
            </w:r>
          </w:ins>
        </w:p>
        <w:p w14:paraId="25455FFC" w14:textId="6C9B235D" w:rsidR="00FF620C" w:rsidRDefault="00FF620C">
          <w:pPr>
            <w:pStyle w:val="Obsah3"/>
            <w:tabs>
              <w:tab w:val="left" w:pos="1540"/>
              <w:tab w:val="right" w:leader="dot" w:pos="8777"/>
            </w:tabs>
            <w:rPr>
              <w:ins w:id="177" w:author="Martin Škára" w:date="2018-04-21T10:25:00Z"/>
              <w:rFonts w:asciiTheme="minorHAnsi" w:eastAsiaTheme="minorEastAsia" w:hAnsiTheme="minorHAnsi" w:cstheme="minorBidi"/>
              <w:noProof/>
              <w:sz w:val="22"/>
              <w:szCs w:val="22"/>
            </w:rPr>
          </w:pPr>
          <w:ins w:id="178"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"_Toc512069702"</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4.4.13.</w:t>
            </w:r>
            <w:r>
              <w:rPr>
                <w:rFonts w:asciiTheme="minorHAnsi" w:eastAsiaTheme="minorEastAsia" w:hAnsiTheme="minorHAnsi" w:cstheme="minorBidi"/>
                <w:noProof/>
                <w:sz w:val="22"/>
                <w:szCs w:val="22"/>
              </w:rPr>
              <w:tab/>
            </w:r>
            <w:r w:rsidRPr="00B74F96">
              <w:rPr>
                <w:rStyle w:val="Hypertextovodkaz"/>
                <w:noProof/>
              </w:rPr>
              <w:t>Vizuály</w:t>
            </w:r>
            <w:r>
              <w:rPr>
                <w:noProof/>
                <w:webHidden/>
              </w:rPr>
              <w:tab/>
            </w:r>
            <w:r>
              <w:rPr>
                <w:noProof/>
                <w:webHidden/>
              </w:rPr>
              <w:fldChar w:fldCharType="begin"/>
            </w:r>
            <w:r>
              <w:rPr>
                <w:noProof/>
                <w:webHidden/>
              </w:rPr>
              <w:instrText xml:space="preserve"> PAGEREF _Toc512069702 \h </w:instrText>
            </w:r>
            <w:r>
              <w:rPr>
                <w:noProof/>
                <w:webHidden/>
              </w:rPr>
            </w:r>
          </w:ins>
          <w:r>
            <w:rPr>
              <w:noProof/>
              <w:webHidden/>
            </w:rPr>
            <w:fldChar w:fldCharType="separate"/>
          </w:r>
          <w:ins w:id="179" w:author="Martin Škára" w:date="2018-04-21T10:29:00Z">
            <w:r>
              <w:rPr>
                <w:noProof/>
                <w:webHidden/>
              </w:rPr>
              <w:t>50</w:t>
            </w:r>
          </w:ins>
          <w:ins w:id="180" w:author="Martin Škára" w:date="2018-04-21T10:25:00Z">
            <w:r>
              <w:rPr>
                <w:noProof/>
                <w:webHidden/>
              </w:rPr>
              <w:fldChar w:fldCharType="end"/>
            </w:r>
            <w:r w:rsidRPr="00B74F96">
              <w:rPr>
                <w:rStyle w:val="Hypertextovodkaz"/>
                <w:noProof/>
              </w:rPr>
              <w:fldChar w:fldCharType="end"/>
            </w:r>
          </w:ins>
        </w:p>
        <w:p w14:paraId="7180075B" w14:textId="5A891E37" w:rsidR="00FF620C" w:rsidRDefault="00FF620C">
          <w:pPr>
            <w:pStyle w:val="Obsah1"/>
            <w:rPr>
              <w:ins w:id="181" w:author="Martin Škára" w:date="2018-04-21T10:25:00Z"/>
              <w:rFonts w:asciiTheme="minorHAnsi" w:eastAsiaTheme="minorEastAsia" w:hAnsiTheme="minorHAnsi" w:cstheme="minorBidi"/>
              <w:noProof/>
              <w:sz w:val="22"/>
              <w:szCs w:val="22"/>
            </w:rPr>
          </w:pPr>
          <w:ins w:id="182"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"_Toc512069703"</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5.</w:t>
            </w:r>
            <w:r>
              <w:rPr>
                <w:rFonts w:asciiTheme="minorHAnsi" w:eastAsiaTheme="minorEastAsia" w:hAnsiTheme="minorHAnsi" w:cstheme="minorBidi"/>
                <w:noProof/>
                <w:sz w:val="22"/>
                <w:szCs w:val="22"/>
              </w:rPr>
              <w:tab/>
            </w:r>
            <w:r w:rsidRPr="00B74F96">
              <w:rPr>
                <w:rStyle w:val="Hypertextovodkaz"/>
                <w:noProof/>
              </w:rPr>
              <w:t>Vytvoření příkladů k demonstraci možností vytvořené knihovny</w:t>
            </w:r>
            <w:r>
              <w:rPr>
                <w:noProof/>
                <w:webHidden/>
              </w:rPr>
              <w:tab/>
            </w:r>
            <w:r>
              <w:rPr>
                <w:noProof/>
                <w:webHidden/>
              </w:rPr>
              <w:fldChar w:fldCharType="begin"/>
            </w:r>
            <w:r>
              <w:rPr>
                <w:noProof/>
                <w:webHidden/>
              </w:rPr>
              <w:instrText xml:space="preserve"> PAGEREF _Toc512069703 \h </w:instrText>
            </w:r>
            <w:r>
              <w:rPr>
                <w:noProof/>
                <w:webHidden/>
              </w:rPr>
            </w:r>
          </w:ins>
          <w:r>
            <w:rPr>
              <w:noProof/>
              <w:webHidden/>
            </w:rPr>
            <w:fldChar w:fldCharType="separate"/>
          </w:r>
          <w:ins w:id="183" w:author="Martin Škára" w:date="2018-04-21T10:29:00Z">
            <w:r>
              <w:rPr>
                <w:noProof/>
                <w:webHidden/>
              </w:rPr>
              <w:t>51</w:t>
            </w:r>
          </w:ins>
          <w:ins w:id="184" w:author="Martin Škára" w:date="2018-04-21T10:25:00Z">
            <w:r>
              <w:rPr>
                <w:noProof/>
                <w:webHidden/>
              </w:rPr>
              <w:fldChar w:fldCharType="end"/>
            </w:r>
            <w:r w:rsidRPr="00B74F96">
              <w:rPr>
                <w:rStyle w:val="Hypertextovodkaz"/>
                <w:noProof/>
              </w:rPr>
              <w:fldChar w:fldCharType="end"/>
            </w:r>
          </w:ins>
        </w:p>
        <w:p w14:paraId="57A732D5" w14:textId="4A21A404" w:rsidR="00FF620C" w:rsidRDefault="00FF620C">
          <w:pPr>
            <w:pStyle w:val="Obsah1"/>
            <w:rPr>
              <w:ins w:id="185" w:author="Martin Škára" w:date="2018-04-21T10:25:00Z"/>
              <w:rFonts w:asciiTheme="minorHAnsi" w:eastAsiaTheme="minorEastAsia" w:hAnsiTheme="minorHAnsi" w:cstheme="minorBidi"/>
              <w:noProof/>
              <w:sz w:val="22"/>
              <w:szCs w:val="22"/>
            </w:rPr>
          </w:pPr>
          <w:ins w:id="186"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"_Toc512069704"</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rFonts w:eastAsiaTheme="minorHAnsi"/>
                <w:noProof/>
              </w:rPr>
              <w:t>6.</w:t>
            </w:r>
            <w:r>
              <w:rPr>
                <w:rFonts w:asciiTheme="minorHAnsi" w:eastAsiaTheme="minorEastAsia" w:hAnsiTheme="minorHAnsi" w:cstheme="minorBidi"/>
                <w:noProof/>
                <w:sz w:val="22"/>
                <w:szCs w:val="22"/>
              </w:rPr>
              <w:tab/>
            </w:r>
            <w:r w:rsidRPr="00B74F96">
              <w:rPr>
                <w:rStyle w:val="Hypertextovodkaz"/>
                <w:rFonts w:eastAsiaTheme="minorHAnsi"/>
                <w:noProof/>
              </w:rPr>
              <w:t>Vytvoření dokumentace a publikování knihovny</w:t>
            </w:r>
            <w:r>
              <w:rPr>
                <w:noProof/>
                <w:webHidden/>
              </w:rPr>
              <w:tab/>
            </w:r>
            <w:r>
              <w:rPr>
                <w:noProof/>
                <w:webHidden/>
              </w:rPr>
              <w:fldChar w:fldCharType="begin"/>
            </w:r>
            <w:r>
              <w:rPr>
                <w:noProof/>
                <w:webHidden/>
              </w:rPr>
              <w:instrText xml:space="preserve"> PAGEREF _Toc512069704 \h </w:instrText>
            </w:r>
            <w:r>
              <w:rPr>
                <w:noProof/>
                <w:webHidden/>
              </w:rPr>
            </w:r>
          </w:ins>
          <w:r>
            <w:rPr>
              <w:noProof/>
              <w:webHidden/>
            </w:rPr>
            <w:fldChar w:fldCharType="separate"/>
          </w:r>
          <w:ins w:id="187" w:author="Martin Škára" w:date="2018-04-21T10:29:00Z">
            <w:r>
              <w:rPr>
                <w:noProof/>
                <w:webHidden/>
              </w:rPr>
              <w:t>56</w:t>
            </w:r>
          </w:ins>
          <w:ins w:id="188" w:author="Martin Škára" w:date="2018-04-21T10:25:00Z">
            <w:r>
              <w:rPr>
                <w:noProof/>
                <w:webHidden/>
              </w:rPr>
              <w:fldChar w:fldCharType="end"/>
            </w:r>
            <w:r w:rsidRPr="00B74F96">
              <w:rPr>
                <w:rStyle w:val="Hypertextovodkaz"/>
                <w:noProof/>
              </w:rPr>
              <w:fldChar w:fldCharType="end"/>
            </w:r>
          </w:ins>
        </w:p>
        <w:p w14:paraId="4455EA1F" w14:textId="5481FA4E" w:rsidR="00FF620C" w:rsidRDefault="00FF620C">
          <w:pPr>
            <w:pStyle w:val="Obsah2"/>
            <w:tabs>
              <w:tab w:val="left" w:pos="1100"/>
            </w:tabs>
            <w:rPr>
              <w:ins w:id="189" w:author="Martin Škára" w:date="2018-04-21T10:25:00Z"/>
              <w:rFonts w:asciiTheme="minorHAnsi" w:eastAsiaTheme="minorEastAsia" w:hAnsiTheme="minorHAnsi" w:cstheme="minorBidi"/>
              <w:noProof/>
              <w:sz w:val="22"/>
              <w:szCs w:val="22"/>
            </w:rPr>
          </w:pPr>
          <w:ins w:id="190"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"_Toc512069705"</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6.1.</w:t>
            </w:r>
            <w:r>
              <w:rPr>
                <w:rFonts w:asciiTheme="minorHAnsi" w:eastAsiaTheme="minorEastAsia" w:hAnsiTheme="minorHAnsi" w:cstheme="minorBidi"/>
                <w:noProof/>
                <w:sz w:val="22"/>
                <w:szCs w:val="22"/>
              </w:rPr>
              <w:tab/>
            </w:r>
            <w:r w:rsidRPr="00B74F96">
              <w:rPr>
                <w:rStyle w:val="Hypertextovodkaz"/>
                <w:noProof/>
              </w:rPr>
              <w:t>Vytvoření dokumentace</w:t>
            </w:r>
            <w:r>
              <w:rPr>
                <w:noProof/>
                <w:webHidden/>
              </w:rPr>
              <w:tab/>
            </w:r>
            <w:r>
              <w:rPr>
                <w:noProof/>
                <w:webHidden/>
              </w:rPr>
              <w:fldChar w:fldCharType="begin"/>
            </w:r>
            <w:r>
              <w:rPr>
                <w:noProof/>
                <w:webHidden/>
              </w:rPr>
              <w:instrText xml:space="preserve"> PAGEREF _Toc512069705 \h </w:instrText>
            </w:r>
            <w:r>
              <w:rPr>
                <w:noProof/>
                <w:webHidden/>
              </w:rPr>
            </w:r>
          </w:ins>
          <w:r>
            <w:rPr>
              <w:noProof/>
              <w:webHidden/>
            </w:rPr>
            <w:fldChar w:fldCharType="separate"/>
          </w:r>
          <w:ins w:id="191" w:author="Martin Škára" w:date="2018-04-21T10:29:00Z">
            <w:r>
              <w:rPr>
                <w:noProof/>
                <w:webHidden/>
              </w:rPr>
              <w:t>56</w:t>
            </w:r>
          </w:ins>
          <w:ins w:id="192" w:author="Martin Škára" w:date="2018-04-21T10:25:00Z">
            <w:r>
              <w:rPr>
                <w:noProof/>
                <w:webHidden/>
              </w:rPr>
              <w:fldChar w:fldCharType="end"/>
            </w:r>
            <w:r w:rsidRPr="00B74F96">
              <w:rPr>
                <w:rStyle w:val="Hypertextovodkaz"/>
                <w:noProof/>
              </w:rPr>
              <w:fldChar w:fldCharType="end"/>
            </w:r>
          </w:ins>
        </w:p>
        <w:p w14:paraId="2F0391D0" w14:textId="6EE20774" w:rsidR="00FF620C" w:rsidRDefault="00FF620C">
          <w:pPr>
            <w:pStyle w:val="Obsah2"/>
            <w:tabs>
              <w:tab w:val="left" w:pos="1100"/>
            </w:tabs>
            <w:rPr>
              <w:ins w:id="193" w:author="Martin Škára" w:date="2018-04-21T10:25:00Z"/>
              <w:rFonts w:asciiTheme="minorHAnsi" w:eastAsiaTheme="minorEastAsia" w:hAnsiTheme="minorHAnsi" w:cstheme="minorBidi"/>
              <w:noProof/>
              <w:sz w:val="22"/>
              <w:szCs w:val="22"/>
            </w:rPr>
          </w:pPr>
          <w:ins w:id="194"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"_Toc512069706"</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6.2.</w:t>
            </w:r>
            <w:r>
              <w:rPr>
                <w:rFonts w:asciiTheme="minorHAnsi" w:eastAsiaTheme="minorEastAsia" w:hAnsiTheme="minorHAnsi" w:cstheme="minorBidi"/>
                <w:noProof/>
                <w:sz w:val="22"/>
                <w:szCs w:val="22"/>
              </w:rPr>
              <w:tab/>
            </w:r>
            <w:r w:rsidRPr="00B74F96">
              <w:rPr>
                <w:rStyle w:val="Hypertextovodkaz"/>
                <w:noProof/>
              </w:rPr>
              <w:t>Publikování knihovny</w:t>
            </w:r>
            <w:r>
              <w:rPr>
                <w:noProof/>
                <w:webHidden/>
              </w:rPr>
              <w:tab/>
            </w:r>
            <w:r>
              <w:rPr>
                <w:noProof/>
                <w:webHidden/>
              </w:rPr>
              <w:fldChar w:fldCharType="begin"/>
            </w:r>
            <w:r>
              <w:rPr>
                <w:noProof/>
                <w:webHidden/>
              </w:rPr>
              <w:instrText xml:space="preserve"> PAGEREF _Toc512069706 \h </w:instrText>
            </w:r>
            <w:r>
              <w:rPr>
                <w:noProof/>
                <w:webHidden/>
              </w:rPr>
            </w:r>
          </w:ins>
          <w:r>
            <w:rPr>
              <w:noProof/>
              <w:webHidden/>
            </w:rPr>
            <w:fldChar w:fldCharType="separate"/>
          </w:r>
          <w:ins w:id="195" w:author="Martin Škára" w:date="2018-04-21T10:29:00Z">
            <w:r>
              <w:rPr>
                <w:noProof/>
                <w:webHidden/>
              </w:rPr>
              <w:t>57</w:t>
            </w:r>
          </w:ins>
          <w:ins w:id="196" w:author="Martin Škára" w:date="2018-04-21T10:25:00Z">
            <w:r>
              <w:rPr>
                <w:noProof/>
                <w:webHidden/>
              </w:rPr>
              <w:fldChar w:fldCharType="end"/>
            </w:r>
            <w:r w:rsidRPr="00B74F96">
              <w:rPr>
                <w:rStyle w:val="Hypertextovodkaz"/>
                <w:noProof/>
              </w:rPr>
              <w:fldChar w:fldCharType="end"/>
            </w:r>
          </w:ins>
        </w:p>
        <w:p w14:paraId="36FD9747" w14:textId="1ECB00B9" w:rsidR="00FF620C" w:rsidRDefault="00FF620C">
          <w:pPr>
            <w:pStyle w:val="Obsah1"/>
            <w:rPr>
              <w:ins w:id="197" w:author="Martin Škára" w:date="2018-04-21T10:25:00Z"/>
              <w:rFonts w:asciiTheme="minorHAnsi" w:eastAsiaTheme="minorEastAsia" w:hAnsiTheme="minorHAnsi" w:cstheme="minorBidi"/>
              <w:noProof/>
              <w:sz w:val="22"/>
              <w:szCs w:val="22"/>
            </w:rPr>
          </w:pPr>
          <w:ins w:id="198"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"_Toc512069707"</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rFonts w:eastAsiaTheme="minorHAnsi"/>
                <w:noProof/>
              </w:rPr>
              <w:t>Závěr</w:t>
            </w:r>
            <w:r>
              <w:rPr>
                <w:noProof/>
                <w:webHidden/>
              </w:rPr>
              <w:tab/>
            </w:r>
            <w:r>
              <w:rPr>
                <w:noProof/>
                <w:webHidden/>
              </w:rPr>
              <w:fldChar w:fldCharType="begin"/>
            </w:r>
            <w:r>
              <w:rPr>
                <w:noProof/>
                <w:webHidden/>
              </w:rPr>
              <w:instrText xml:space="preserve"> PAGEREF _Toc512069707 \h </w:instrText>
            </w:r>
            <w:r>
              <w:rPr>
                <w:noProof/>
                <w:webHidden/>
              </w:rPr>
            </w:r>
          </w:ins>
          <w:r>
            <w:rPr>
              <w:noProof/>
              <w:webHidden/>
            </w:rPr>
            <w:fldChar w:fldCharType="separate"/>
          </w:r>
          <w:ins w:id="199" w:author="Martin Škára" w:date="2018-04-21T10:29:00Z">
            <w:r>
              <w:rPr>
                <w:noProof/>
                <w:webHidden/>
              </w:rPr>
              <w:t>58</w:t>
            </w:r>
          </w:ins>
          <w:ins w:id="200" w:author="Martin Škára" w:date="2018-04-21T10:25:00Z">
            <w:r>
              <w:rPr>
                <w:noProof/>
                <w:webHidden/>
              </w:rPr>
              <w:fldChar w:fldCharType="end"/>
            </w:r>
            <w:r w:rsidRPr="00B74F96">
              <w:rPr>
                <w:rStyle w:val="Hypertextovodkaz"/>
                <w:noProof/>
              </w:rPr>
              <w:fldChar w:fldCharType="end"/>
            </w:r>
          </w:ins>
        </w:p>
        <w:p w14:paraId="39A159E8" w14:textId="057AC4AA" w:rsidR="00FF620C" w:rsidRDefault="00FF620C">
          <w:pPr>
            <w:pStyle w:val="Obsah1"/>
            <w:rPr>
              <w:ins w:id="201" w:author="Martin Škára" w:date="2018-04-21T10:25:00Z"/>
              <w:rFonts w:asciiTheme="minorHAnsi" w:eastAsiaTheme="minorEastAsia" w:hAnsiTheme="minorHAnsi" w:cstheme="minorBidi"/>
              <w:noProof/>
              <w:sz w:val="22"/>
              <w:szCs w:val="22"/>
            </w:rPr>
          </w:pPr>
          <w:ins w:id="202"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"_Toc512069708"</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Terminologický slovník</w:t>
            </w:r>
            <w:r>
              <w:rPr>
                <w:noProof/>
                <w:webHidden/>
              </w:rPr>
              <w:tab/>
            </w:r>
            <w:r>
              <w:rPr>
                <w:noProof/>
                <w:webHidden/>
              </w:rPr>
              <w:fldChar w:fldCharType="begin"/>
            </w:r>
            <w:r>
              <w:rPr>
                <w:noProof/>
                <w:webHidden/>
              </w:rPr>
              <w:instrText xml:space="preserve"> PAGEREF _Toc512069708 \h </w:instrText>
            </w:r>
            <w:r>
              <w:rPr>
                <w:noProof/>
                <w:webHidden/>
              </w:rPr>
            </w:r>
          </w:ins>
          <w:r>
            <w:rPr>
              <w:noProof/>
              <w:webHidden/>
            </w:rPr>
            <w:fldChar w:fldCharType="separate"/>
          </w:r>
          <w:ins w:id="203" w:author="Martin Škára" w:date="2018-04-21T10:29:00Z">
            <w:r>
              <w:rPr>
                <w:noProof/>
                <w:webHidden/>
              </w:rPr>
              <w:t>60</w:t>
            </w:r>
          </w:ins>
          <w:ins w:id="204" w:author="Martin Škára" w:date="2018-04-21T10:25:00Z">
            <w:r>
              <w:rPr>
                <w:noProof/>
                <w:webHidden/>
              </w:rPr>
              <w:fldChar w:fldCharType="end"/>
            </w:r>
            <w:r w:rsidRPr="00B74F96">
              <w:rPr>
                <w:rStyle w:val="Hypertextovodkaz"/>
                <w:noProof/>
              </w:rPr>
              <w:fldChar w:fldCharType="end"/>
            </w:r>
          </w:ins>
        </w:p>
        <w:p w14:paraId="7E02EE52" w14:textId="4DD416D0" w:rsidR="00FF620C" w:rsidRDefault="00FF620C">
          <w:pPr>
            <w:pStyle w:val="Obsah1"/>
            <w:rPr>
              <w:ins w:id="205" w:author="Martin Škára" w:date="2018-04-21T10:25:00Z"/>
              <w:rFonts w:asciiTheme="minorHAnsi" w:eastAsiaTheme="minorEastAsia" w:hAnsiTheme="minorHAnsi" w:cstheme="minorBidi"/>
              <w:noProof/>
              <w:sz w:val="22"/>
              <w:szCs w:val="22"/>
            </w:rPr>
          </w:pPr>
          <w:ins w:id="206"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"_Toc512069709"</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Použitá literatura</w:t>
            </w:r>
            <w:r>
              <w:rPr>
                <w:noProof/>
                <w:webHidden/>
              </w:rPr>
              <w:tab/>
            </w:r>
            <w:r>
              <w:rPr>
                <w:noProof/>
                <w:webHidden/>
              </w:rPr>
              <w:fldChar w:fldCharType="begin"/>
            </w:r>
            <w:r>
              <w:rPr>
                <w:noProof/>
                <w:webHidden/>
              </w:rPr>
              <w:instrText xml:space="preserve"> PAGEREF _Toc512069709 \h </w:instrText>
            </w:r>
            <w:r>
              <w:rPr>
                <w:noProof/>
                <w:webHidden/>
              </w:rPr>
            </w:r>
          </w:ins>
          <w:r>
            <w:rPr>
              <w:noProof/>
              <w:webHidden/>
            </w:rPr>
            <w:fldChar w:fldCharType="separate"/>
          </w:r>
          <w:ins w:id="207" w:author="Martin Škára" w:date="2018-04-21T10:29:00Z">
            <w:r>
              <w:rPr>
                <w:noProof/>
                <w:webHidden/>
              </w:rPr>
              <w:t>65</w:t>
            </w:r>
          </w:ins>
          <w:ins w:id="208" w:author="Martin Škára" w:date="2018-04-21T10:25:00Z">
            <w:r>
              <w:rPr>
                <w:noProof/>
                <w:webHidden/>
              </w:rPr>
              <w:fldChar w:fldCharType="end"/>
            </w:r>
            <w:r w:rsidRPr="00B74F96">
              <w:rPr>
                <w:rStyle w:val="Hypertextovodkaz"/>
                <w:noProof/>
              </w:rPr>
              <w:fldChar w:fldCharType="end"/>
            </w:r>
          </w:ins>
        </w:p>
        <w:p w14:paraId="517DC636" w14:textId="1FF3F18E" w:rsidR="00FF620C" w:rsidRDefault="00FF620C">
          <w:pPr>
            <w:pStyle w:val="Obsah1"/>
            <w:rPr>
              <w:ins w:id="209" w:author="Martin Škára" w:date="2018-04-21T10:25:00Z"/>
              <w:rFonts w:asciiTheme="minorHAnsi" w:eastAsiaTheme="minorEastAsia" w:hAnsiTheme="minorHAnsi" w:cstheme="minorBidi"/>
              <w:noProof/>
              <w:sz w:val="22"/>
              <w:szCs w:val="22"/>
            </w:rPr>
          </w:pPr>
          <w:ins w:id="210"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"_Toc512069710"</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Seznam obrázků</w:t>
            </w:r>
            <w:r>
              <w:rPr>
                <w:noProof/>
                <w:webHidden/>
              </w:rPr>
              <w:tab/>
            </w:r>
            <w:r>
              <w:rPr>
                <w:noProof/>
                <w:webHidden/>
              </w:rPr>
              <w:fldChar w:fldCharType="begin"/>
            </w:r>
            <w:r>
              <w:rPr>
                <w:noProof/>
                <w:webHidden/>
              </w:rPr>
              <w:instrText xml:space="preserve"> PAGEREF _Toc512069710 \h </w:instrText>
            </w:r>
            <w:r>
              <w:rPr>
                <w:noProof/>
                <w:webHidden/>
              </w:rPr>
            </w:r>
          </w:ins>
          <w:r>
            <w:rPr>
              <w:noProof/>
              <w:webHidden/>
            </w:rPr>
            <w:fldChar w:fldCharType="separate"/>
          </w:r>
          <w:ins w:id="211" w:author="Martin Škára" w:date="2018-04-21T10:29:00Z">
            <w:r>
              <w:rPr>
                <w:noProof/>
                <w:webHidden/>
              </w:rPr>
              <w:t>67</w:t>
            </w:r>
          </w:ins>
          <w:ins w:id="212" w:author="Martin Škára" w:date="2018-04-21T10:25:00Z">
            <w:r>
              <w:rPr>
                <w:noProof/>
                <w:webHidden/>
              </w:rPr>
              <w:fldChar w:fldCharType="end"/>
            </w:r>
            <w:r w:rsidRPr="00B74F96">
              <w:rPr>
                <w:rStyle w:val="Hypertextovodkaz"/>
                <w:noProof/>
              </w:rPr>
              <w:fldChar w:fldCharType="end"/>
            </w:r>
          </w:ins>
        </w:p>
        <w:p w14:paraId="6129DA5C" w14:textId="7FFC2108" w:rsidR="00FF620C" w:rsidRDefault="00FF620C">
          <w:pPr>
            <w:pStyle w:val="Obsah1"/>
            <w:rPr>
              <w:ins w:id="213" w:author="Martin Škára" w:date="2018-04-21T10:25:00Z"/>
              <w:rFonts w:asciiTheme="minorHAnsi" w:eastAsiaTheme="minorEastAsia" w:hAnsiTheme="minorHAnsi" w:cstheme="minorBidi"/>
              <w:noProof/>
              <w:sz w:val="22"/>
              <w:szCs w:val="22"/>
            </w:rPr>
          </w:pPr>
          <w:ins w:id="214" w:author="Martin Škára" w:date="2018-04-21T10:25:00Z">
            <w:r w:rsidRPr="00B74F96">
              <w:rPr>
                <w:rStyle w:val="Hypertextovodkaz"/>
                <w:noProof/>
              </w:rPr>
              <w:fldChar w:fldCharType="begin"/>
            </w:r>
            <w:r w:rsidRPr="00B74F96">
              <w:rPr>
                <w:rStyle w:val="Hypertextovodkaz"/>
                <w:noProof/>
              </w:rPr>
              <w:instrText xml:space="preserve"> </w:instrText>
            </w:r>
            <w:r>
              <w:rPr>
                <w:noProof/>
              </w:rPr>
              <w:instrText>HYPERLINK \l "_Toc512069711"</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Seznam kódů</w:t>
            </w:r>
            <w:r>
              <w:rPr>
                <w:noProof/>
                <w:webHidden/>
              </w:rPr>
              <w:tab/>
            </w:r>
            <w:r>
              <w:rPr>
                <w:noProof/>
                <w:webHidden/>
              </w:rPr>
              <w:fldChar w:fldCharType="begin"/>
            </w:r>
            <w:r>
              <w:rPr>
                <w:noProof/>
                <w:webHidden/>
              </w:rPr>
              <w:instrText xml:space="preserve"> PAGEREF _Toc512069711 \h </w:instrText>
            </w:r>
            <w:r>
              <w:rPr>
                <w:noProof/>
                <w:webHidden/>
              </w:rPr>
            </w:r>
          </w:ins>
          <w:r>
            <w:rPr>
              <w:noProof/>
              <w:webHidden/>
            </w:rPr>
            <w:fldChar w:fldCharType="separate"/>
          </w:r>
          <w:ins w:id="215" w:author="Martin Škára" w:date="2018-04-21T10:29:00Z">
            <w:r>
              <w:rPr>
                <w:noProof/>
                <w:webHidden/>
              </w:rPr>
              <w:t>69</w:t>
            </w:r>
          </w:ins>
          <w:ins w:id="216" w:author="Martin Škára" w:date="2018-04-21T10:25:00Z">
            <w:r>
              <w:rPr>
                <w:noProof/>
                <w:webHidden/>
              </w:rPr>
              <w:fldChar w:fldCharType="end"/>
            </w:r>
            <w:r w:rsidRPr="00B74F96">
              <w:rPr>
                <w:rStyle w:val="Hypertextovodkaz"/>
                <w:noProof/>
              </w:rPr>
              <w:fldChar w:fldCharType="end"/>
            </w:r>
          </w:ins>
        </w:p>
        <w:p w14:paraId="1DAAE5F9" w14:textId="4CBC614C" w:rsidR="00FF620C" w:rsidRDefault="00FF620C">
          <w:pPr>
            <w:pStyle w:val="Obsah1"/>
            <w:rPr>
              <w:ins w:id="217" w:author="Martin Škára" w:date="2018-04-21T10:25:00Z"/>
              <w:rFonts w:asciiTheme="minorHAnsi" w:eastAsiaTheme="minorEastAsia" w:hAnsiTheme="minorHAnsi" w:cstheme="minorBidi"/>
              <w:noProof/>
              <w:sz w:val="22"/>
              <w:szCs w:val="22"/>
            </w:rPr>
          </w:pPr>
          <w:ins w:id="218" w:author="Martin Škára" w:date="2018-04-21T10:25:00Z">
            <w:r w:rsidRPr="00B74F96">
              <w:rPr>
                <w:rStyle w:val="Hypertextovodkaz"/>
                <w:noProof/>
              </w:rPr>
              <w:lastRenderedPageBreak/>
              <w:fldChar w:fldCharType="begin"/>
            </w:r>
            <w:r w:rsidRPr="00B74F96">
              <w:rPr>
                <w:rStyle w:val="Hypertextovodkaz"/>
                <w:noProof/>
              </w:rPr>
              <w:instrText xml:space="preserve"> </w:instrText>
            </w:r>
            <w:r>
              <w:rPr>
                <w:noProof/>
              </w:rPr>
              <w:instrText>HYPERLINK \l "_Toc512069712"</w:instrText>
            </w:r>
            <w:r w:rsidRPr="00B74F96">
              <w:rPr>
                <w:rStyle w:val="Hypertextovodkaz"/>
                <w:noProof/>
              </w:rPr>
              <w:instrText xml:space="preserve"> </w:instrText>
            </w:r>
            <w:r w:rsidRPr="00B74F96">
              <w:rPr>
                <w:rStyle w:val="Hypertextovodkaz"/>
                <w:noProof/>
              </w:rPr>
            </w:r>
            <w:r w:rsidRPr="00B74F96">
              <w:rPr>
                <w:rStyle w:val="Hypertextovodkaz"/>
                <w:noProof/>
              </w:rPr>
              <w:fldChar w:fldCharType="separate"/>
            </w:r>
            <w:r w:rsidRPr="00B74F96">
              <w:rPr>
                <w:rStyle w:val="Hypertextovodkaz"/>
                <w:noProof/>
              </w:rPr>
              <w:t>Příloha A: Elektronické přílohy</w:t>
            </w:r>
            <w:r>
              <w:rPr>
                <w:noProof/>
                <w:webHidden/>
              </w:rPr>
              <w:tab/>
            </w:r>
            <w:r>
              <w:rPr>
                <w:noProof/>
                <w:webHidden/>
              </w:rPr>
              <w:fldChar w:fldCharType="begin"/>
            </w:r>
            <w:r>
              <w:rPr>
                <w:noProof/>
                <w:webHidden/>
              </w:rPr>
              <w:instrText xml:space="preserve"> PAGEREF _Toc512069712 \h </w:instrText>
            </w:r>
            <w:r>
              <w:rPr>
                <w:noProof/>
                <w:webHidden/>
              </w:rPr>
            </w:r>
          </w:ins>
          <w:r>
            <w:rPr>
              <w:noProof/>
              <w:webHidden/>
            </w:rPr>
            <w:fldChar w:fldCharType="separate"/>
          </w:r>
          <w:ins w:id="219" w:author="Martin Škára" w:date="2018-04-21T10:29:00Z">
            <w:r>
              <w:rPr>
                <w:noProof/>
                <w:webHidden/>
              </w:rPr>
              <w:t>70</w:t>
            </w:r>
          </w:ins>
          <w:ins w:id="220" w:author="Martin Škára" w:date="2018-04-21T10:25:00Z">
            <w:r>
              <w:rPr>
                <w:noProof/>
                <w:webHidden/>
              </w:rPr>
              <w:fldChar w:fldCharType="end"/>
            </w:r>
            <w:r w:rsidRPr="00B74F96">
              <w:rPr>
                <w:rStyle w:val="Hypertextovodkaz"/>
                <w:noProof/>
              </w:rPr>
              <w:fldChar w:fldCharType="end"/>
            </w:r>
          </w:ins>
        </w:p>
        <w:p w14:paraId="5DE289B9" w14:textId="267A44F9" w:rsidR="004E4A54" w:rsidDel="00FF620C" w:rsidRDefault="004E4A54">
          <w:pPr>
            <w:pStyle w:val="Obsah1"/>
            <w:rPr>
              <w:del w:id="221" w:author="Martin Škára" w:date="2018-04-21T10:25:00Z"/>
              <w:rFonts w:asciiTheme="minorHAnsi" w:eastAsiaTheme="minorEastAsia" w:hAnsiTheme="minorHAnsi" w:cstheme="minorBidi"/>
              <w:noProof/>
              <w:sz w:val="22"/>
              <w:szCs w:val="22"/>
            </w:rPr>
          </w:pPr>
          <w:del w:id="222" w:author="Martin Škára" w:date="2018-04-21T10:25:00Z">
            <w:r w:rsidRPr="00FF620C" w:rsidDel="00FF620C">
              <w:rPr>
                <w:rFonts w:eastAsiaTheme="minorHAnsi"/>
                <w:noProof/>
                <w:rPrChange w:id="223" w:author="Martin Škára" w:date="2018-04-21T10:25:00Z">
                  <w:rPr>
                    <w:rStyle w:val="Hypertextovodkaz"/>
                    <w:rFonts w:eastAsiaTheme="minorHAnsi"/>
                    <w:noProof/>
                  </w:rPr>
                </w:rPrChange>
              </w:rPr>
              <w:delText>Úvod</w:delText>
            </w:r>
            <w:r w:rsidDel="00FF620C">
              <w:rPr>
                <w:noProof/>
                <w:webHidden/>
              </w:rPr>
              <w:tab/>
              <w:delText>9</w:delText>
            </w:r>
          </w:del>
        </w:p>
        <w:p w14:paraId="56CA5F2A" w14:textId="1B13CBEC" w:rsidR="004E4A54" w:rsidDel="00FF620C" w:rsidRDefault="004E4A54">
          <w:pPr>
            <w:pStyle w:val="Obsah1"/>
            <w:rPr>
              <w:del w:id="224" w:author="Martin Škára" w:date="2018-04-21T10:25:00Z"/>
              <w:rFonts w:asciiTheme="minorHAnsi" w:eastAsiaTheme="minorEastAsia" w:hAnsiTheme="minorHAnsi" w:cstheme="minorBidi"/>
              <w:noProof/>
              <w:sz w:val="22"/>
              <w:szCs w:val="22"/>
            </w:rPr>
          </w:pPr>
          <w:del w:id="225" w:author="Martin Škára" w:date="2018-04-21T10:25:00Z">
            <w:r w:rsidRPr="00FF620C" w:rsidDel="00FF620C">
              <w:rPr>
                <w:rFonts w:eastAsiaTheme="minorHAnsi"/>
                <w:noProof/>
                <w:rPrChange w:id="226" w:author="Martin Škára" w:date="2018-04-21T10:25:00Z">
                  <w:rPr>
                    <w:rStyle w:val="Hypertextovodkaz"/>
                    <w:rFonts w:eastAsiaTheme="minorHAnsi"/>
                    <w:noProof/>
                  </w:rPr>
                </w:rPrChange>
              </w:rPr>
              <w:delText>1.</w:delText>
            </w:r>
            <w:r w:rsidDel="00FF620C">
              <w:rPr>
                <w:rFonts w:asciiTheme="minorHAnsi" w:eastAsiaTheme="minorEastAsia" w:hAnsiTheme="minorHAnsi" w:cstheme="minorBidi"/>
                <w:noProof/>
                <w:sz w:val="22"/>
                <w:szCs w:val="22"/>
              </w:rPr>
              <w:tab/>
            </w:r>
            <w:r w:rsidRPr="00FF620C" w:rsidDel="00FF620C">
              <w:rPr>
                <w:rFonts w:eastAsiaTheme="minorHAnsi"/>
                <w:noProof/>
                <w:rPrChange w:id="227" w:author="Martin Škára" w:date="2018-04-21T10:25:00Z">
                  <w:rPr>
                    <w:rStyle w:val="Hypertextovodkaz"/>
                    <w:rFonts w:eastAsiaTheme="minorHAnsi"/>
                    <w:noProof/>
                  </w:rPr>
                </w:rPrChange>
              </w:rPr>
              <w:delText>Použité technologie</w:delText>
            </w:r>
            <w:r w:rsidDel="00FF620C">
              <w:rPr>
                <w:noProof/>
                <w:webHidden/>
              </w:rPr>
              <w:tab/>
              <w:delText>11</w:delText>
            </w:r>
          </w:del>
        </w:p>
        <w:p w14:paraId="2CB1A9BF" w14:textId="71ADBD0B" w:rsidR="004E4A54" w:rsidDel="00FF620C" w:rsidRDefault="004E4A54">
          <w:pPr>
            <w:pStyle w:val="Obsah2"/>
            <w:tabs>
              <w:tab w:val="left" w:pos="1100"/>
            </w:tabs>
            <w:rPr>
              <w:del w:id="228" w:author="Martin Škára" w:date="2018-04-21T10:25:00Z"/>
              <w:rFonts w:asciiTheme="minorHAnsi" w:eastAsiaTheme="minorEastAsia" w:hAnsiTheme="minorHAnsi" w:cstheme="minorBidi"/>
              <w:noProof/>
              <w:sz w:val="22"/>
              <w:szCs w:val="22"/>
            </w:rPr>
          </w:pPr>
          <w:del w:id="229" w:author="Martin Škára" w:date="2018-04-21T10:25:00Z">
            <w:r w:rsidRPr="00FF620C" w:rsidDel="00FF620C">
              <w:rPr>
                <w:noProof/>
                <w:rPrChange w:id="230" w:author="Martin Škára" w:date="2018-04-21T10:25:00Z">
                  <w:rPr>
                    <w:rStyle w:val="Hypertextovodkaz"/>
                    <w:noProof/>
                  </w:rPr>
                </w:rPrChange>
              </w:rPr>
              <w:delText>1.1.</w:delText>
            </w:r>
            <w:r w:rsidDel="00FF620C">
              <w:rPr>
                <w:rFonts w:asciiTheme="minorHAnsi" w:eastAsiaTheme="minorEastAsia" w:hAnsiTheme="minorHAnsi" w:cstheme="minorBidi"/>
                <w:noProof/>
                <w:sz w:val="22"/>
                <w:szCs w:val="22"/>
              </w:rPr>
              <w:tab/>
            </w:r>
            <w:r w:rsidRPr="00FF620C" w:rsidDel="00FF620C">
              <w:rPr>
                <w:noProof/>
                <w:rPrChange w:id="231" w:author="Martin Škára" w:date="2018-04-21T10:25:00Z">
                  <w:rPr>
                    <w:rStyle w:val="Hypertextovodkaz"/>
                    <w:noProof/>
                  </w:rPr>
                </w:rPrChange>
              </w:rPr>
              <w:delText>CSS</w:delText>
            </w:r>
            <w:r w:rsidDel="00FF620C">
              <w:rPr>
                <w:noProof/>
                <w:webHidden/>
              </w:rPr>
              <w:tab/>
              <w:delText>11</w:delText>
            </w:r>
          </w:del>
        </w:p>
        <w:p w14:paraId="36C9D5E9" w14:textId="6893814F" w:rsidR="004E4A54" w:rsidDel="00FF620C" w:rsidRDefault="004E4A54">
          <w:pPr>
            <w:pStyle w:val="Obsah3"/>
            <w:tabs>
              <w:tab w:val="left" w:pos="1320"/>
              <w:tab w:val="right" w:leader="dot" w:pos="8777"/>
            </w:tabs>
            <w:rPr>
              <w:del w:id="232" w:author="Martin Škára" w:date="2018-04-21T10:25:00Z"/>
              <w:rFonts w:asciiTheme="minorHAnsi" w:eastAsiaTheme="minorEastAsia" w:hAnsiTheme="minorHAnsi" w:cstheme="minorBidi"/>
              <w:noProof/>
              <w:sz w:val="22"/>
              <w:szCs w:val="22"/>
            </w:rPr>
          </w:pPr>
          <w:del w:id="233" w:author="Martin Škára" w:date="2018-04-21T10:25:00Z">
            <w:r w:rsidRPr="00FF620C" w:rsidDel="00FF620C">
              <w:rPr>
                <w:noProof/>
                <w:rPrChange w:id="234" w:author="Martin Škára" w:date="2018-04-21T10:25:00Z">
                  <w:rPr>
                    <w:rStyle w:val="Hypertextovodkaz"/>
                    <w:noProof/>
                  </w:rPr>
                </w:rPrChange>
              </w:rPr>
              <w:delText>1.1.1.</w:delText>
            </w:r>
            <w:r w:rsidDel="00FF620C">
              <w:rPr>
                <w:rFonts w:asciiTheme="minorHAnsi" w:eastAsiaTheme="minorEastAsia" w:hAnsiTheme="minorHAnsi" w:cstheme="minorBidi"/>
                <w:noProof/>
                <w:sz w:val="22"/>
                <w:szCs w:val="22"/>
              </w:rPr>
              <w:tab/>
            </w:r>
            <w:r w:rsidRPr="00FF620C" w:rsidDel="00FF620C">
              <w:rPr>
                <w:noProof/>
                <w:rPrChange w:id="235" w:author="Martin Škára" w:date="2018-04-21T10:25:00Z">
                  <w:rPr>
                    <w:rStyle w:val="Hypertextovodkaz"/>
                    <w:noProof/>
                  </w:rPr>
                </w:rPrChange>
              </w:rPr>
              <w:delText>Media Queries</w:delText>
            </w:r>
            <w:r w:rsidDel="00FF620C">
              <w:rPr>
                <w:noProof/>
                <w:webHidden/>
              </w:rPr>
              <w:tab/>
              <w:delText>12</w:delText>
            </w:r>
          </w:del>
        </w:p>
        <w:p w14:paraId="78201718" w14:textId="2C383E9E" w:rsidR="004E4A54" w:rsidDel="00FF620C" w:rsidRDefault="004E4A54">
          <w:pPr>
            <w:pStyle w:val="Obsah3"/>
            <w:tabs>
              <w:tab w:val="left" w:pos="1320"/>
              <w:tab w:val="right" w:leader="dot" w:pos="8777"/>
            </w:tabs>
            <w:rPr>
              <w:del w:id="236" w:author="Martin Škára" w:date="2018-04-21T10:25:00Z"/>
              <w:rFonts w:asciiTheme="minorHAnsi" w:eastAsiaTheme="minorEastAsia" w:hAnsiTheme="minorHAnsi" w:cstheme="minorBidi"/>
              <w:noProof/>
              <w:sz w:val="22"/>
              <w:szCs w:val="22"/>
            </w:rPr>
          </w:pPr>
          <w:del w:id="237" w:author="Martin Škára" w:date="2018-04-21T10:25:00Z">
            <w:r w:rsidRPr="00FF620C" w:rsidDel="00FF620C">
              <w:rPr>
                <w:noProof/>
                <w:rPrChange w:id="238" w:author="Martin Škára" w:date="2018-04-21T10:25:00Z">
                  <w:rPr>
                    <w:rStyle w:val="Hypertextovodkaz"/>
                    <w:noProof/>
                  </w:rPr>
                </w:rPrChange>
              </w:rPr>
              <w:delText>1.1.2.</w:delText>
            </w:r>
            <w:r w:rsidDel="00FF620C">
              <w:rPr>
                <w:rFonts w:asciiTheme="minorHAnsi" w:eastAsiaTheme="minorEastAsia" w:hAnsiTheme="minorHAnsi" w:cstheme="minorBidi"/>
                <w:noProof/>
                <w:sz w:val="22"/>
                <w:szCs w:val="22"/>
              </w:rPr>
              <w:tab/>
            </w:r>
            <w:r w:rsidRPr="00FF620C" w:rsidDel="00FF620C">
              <w:rPr>
                <w:noProof/>
                <w:rPrChange w:id="239" w:author="Martin Škára" w:date="2018-04-21T10:25:00Z">
                  <w:rPr>
                    <w:rStyle w:val="Hypertextovodkaz"/>
                    <w:noProof/>
                  </w:rPr>
                </w:rPrChange>
              </w:rPr>
              <w:delText>Flexbox</w:delText>
            </w:r>
            <w:r w:rsidDel="00FF620C">
              <w:rPr>
                <w:noProof/>
                <w:webHidden/>
              </w:rPr>
              <w:tab/>
              <w:delText>12</w:delText>
            </w:r>
          </w:del>
        </w:p>
        <w:p w14:paraId="0222F08E" w14:textId="3C87B16B" w:rsidR="004E4A54" w:rsidDel="00FF620C" w:rsidRDefault="004E4A54">
          <w:pPr>
            <w:pStyle w:val="Obsah3"/>
            <w:tabs>
              <w:tab w:val="left" w:pos="1320"/>
              <w:tab w:val="right" w:leader="dot" w:pos="8777"/>
            </w:tabs>
            <w:rPr>
              <w:del w:id="240" w:author="Martin Škára" w:date="2018-04-21T10:25:00Z"/>
              <w:rFonts w:asciiTheme="minorHAnsi" w:eastAsiaTheme="minorEastAsia" w:hAnsiTheme="minorHAnsi" w:cstheme="minorBidi"/>
              <w:noProof/>
              <w:sz w:val="22"/>
              <w:szCs w:val="22"/>
            </w:rPr>
          </w:pPr>
          <w:del w:id="241" w:author="Martin Škára" w:date="2018-04-21T10:25:00Z">
            <w:r w:rsidRPr="00FF620C" w:rsidDel="00FF620C">
              <w:rPr>
                <w:noProof/>
                <w:rPrChange w:id="242" w:author="Martin Škára" w:date="2018-04-21T10:25:00Z">
                  <w:rPr>
                    <w:rStyle w:val="Hypertextovodkaz"/>
                    <w:noProof/>
                  </w:rPr>
                </w:rPrChange>
              </w:rPr>
              <w:delText>1.1.3.</w:delText>
            </w:r>
            <w:r w:rsidDel="00FF620C">
              <w:rPr>
                <w:rFonts w:asciiTheme="minorHAnsi" w:eastAsiaTheme="minorEastAsia" w:hAnsiTheme="minorHAnsi" w:cstheme="minorBidi"/>
                <w:noProof/>
                <w:sz w:val="22"/>
                <w:szCs w:val="22"/>
              </w:rPr>
              <w:tab/>
            </w:r>
            <w:r w:rsidRPr="00FF620C" w:rsidDel="00FF620C">
              <w:rPr>
                <w:noProof/>
                <w:rPrChange w:id="243" w:author="Martin Škára" w:date="2018-04-21T10:25:00Z">
                  <w:rPr>
                    <w:rStyle w:val="Hypertextovodkaz"/>
                    <w:noProof/>
                  </w:rPr>
                </w:rPrChange>
              </w:rPr>
              <w:delText>Grid systémy</w:delText>
            </w:r>
            <w:r w:rsidDel="00FF620C">
              <w:rPr>
                <w:noProof/>
                <w:webHidden/>
              </w:rPr>
              <w:tab/>
              <w:delText>14</w:delText>
            </w:r>
          </w:del>
        </w:p>
        <w:p w14:paraId="11731C61" w14:textId="5582E86F" w:rsidR="004E4A54" w:rsidDel="00FF620C" w:rsidRDefault="004E4A54">
          <w:pPr>
            <w:pStyle w:val="Obsah2"/>
            <w:tabs>
              <w:tab w:val="left" w:pos="1100"/>
            </w:tabs>
            <w:rPr>
              <w:del w:id="244" w:author="Martin Škára" w:date="2018-04-21T10:25:00Z"/>
              <w:rFonts w:asciiTheme="minorHAnsi" w:eastAsiaTheme="minorEastAsia" w:hAnsiTheme="minorHAnsi" w:cstheme="minorBidi"/>
              <w:noProof/>
              <w:sz w:val="22"/>
              <w:szCs w:val="22"/>
            </w:rPr>
          </w:pPr>
          <w:del w:id="245" w:author="Martin Škára" w:date="2018-04-21T10:25:00Z">
            <w:r w:rsidRPr="00FF620C" w:rsidDel="00FF620C">
              <w:rPr>
                <w:noProof/>
                <w:rPrChange w:id="246" w:author="Martin Škára" w:date="2018-04-21T10:25:00Z">
                  <w:rPr>
                    <w:rStyle w:val="Hypertextovodkaz"/>
                    <w:noProof/>
                  </w:rPr>
                </w:rPrChange>
              </w:rPr>
              <w:delText>1.2.</w:delText>
            </w:r>
            <w:r w:rsidDel="00FF620C">
              <w:rPr>
                <w:rFonts w:asciiTheme="minorHAnsi" w:eastAsiaTheme="minorEastAsia" w:hAnsiTheme="minorHAnsi" w:cstheme="minorBidi"/>
                <w:noProof/>
                <w:sz w:val="22"/>
                <w:szCs w:val="22"/>
              </w:rPr>
              <w:tab/>
            </w:r>
            <w:r w:rsidRPr="00FF620C" w:rsidDel="00FF620C">
              <w:rPr>
                <w:noProof/>
                <w:rPrChange w:id="247" w:author="Martin Škára" w:date="2018-04-21T10:25:00Z">
                  <w:rPr>
                    <w:rStyle w:val="Hypertextovodkaz"/>
                    <w:noProof/>
                  </w:rPr>
                </w:rPrChange>
              </w:rPr>
              <w:delText>CSS Preprocesory</w:delText>
            </w:r>
            <w:r w:rsidDel="00FF620C">
              <w:rPr>
                <w:noProof/>
                <w:webHidden/>
              </w:rPr>
              <w:tab/>
              <w:delText>15</w:delText>
            </w:r>
          </w:del>
        </w:p>
        <w:p w14:paraId="08146FD7" w14:textId="6918939F" w:rsidR="004E4A54" w:rsidDel="00FF620C" w:rsidRDefault="004E4A54">
          <w:pPr>
            <w:pStyle w:val="Obsah3"/>
            <w:tabs>
              <w:tab w:val="left" w:pos="1320"/>
              <w:tab w:val="right" w:leader="dot" w:pos="8777"/>
            </w:tabs>
            <w:rPr>
              <w:del w:id="248" w:author="Martin Škára" w:date="2018-04-21T10:25:00Z"/>
              <w:rFonts w:asciiTheme="minorHAnsi" w:eastAsiaTheme="minorEastAsia" w:hAnsiTheme="minorHAnsi" w:cstheme="minorBidi"/>
              <w:noProof/>
              <w:sz w:val="22"/>
              <w:szCs w:val="22"/>
            </w:rPr>
          </w:pPr>
          <w:del w:id="249" w:author="Martin Škára" w:date="2018-04-21T10:25:00Z">
            <w:r w:rsidRPr="00FF620C" w:rsidDel="00FF620C">
              <w:rPr>
                <w:noProof/>
                <w:rPrChange w:id="250" w:author="Martin Škára" w:date="2018-04-21T10:25:00Z">
                  <w:rPr>
                    <w:rStyle w:val="Hypertextovodkaz"/>
                    <w:noProof/>
                  </w:rPr>
                </w:rPrChange>
              </w:rPr>
              <w:delText>1.2.1.</w:delText>
            </w:r>
            <w:r w:rsidDel="00FF620C">
              <w:rPr>
                <w:rFonts w:asciiTheme="minorHAnsi" w:eastAsiaTheme="minorEastAsia" w:hAnsiTheme="minorHAnsi" w:cstheme="minorBidi"/>
                <w:noProof/>
                <w:sz w:val="22"/>
                <w:szCs w:val="22"/>
              </w:rPr>
              <w:tab/>
            </w:r>
            <w:r w:rsidRPr="00FF620C" w:rsidDel="00FF620C">
              <w:rPr>
                <w:noProof/>
                <w:rPrChange w:id="251" w:author="Martin Škára" w:date="2018-04-21T10:25:00Z">
                  <w:rPr>
                    <w:rStyle w:val="Hypertextovodkaz"/>
                    <w:noProof/>
                  </w:rPr>
                </w:rPrChange>
              </w:rPr>
              <w:delText>Preprocesor SASS</w:delText>
            </w:r>
            <w:r w:rsidDel="00FF620C">
              <w:rPr>
                <w:noProof/>
                <w:webHidden/>
              </w:rPr>
              <w:tab/>
              <w:delText>16</w:delText>
            </w:r>
          </w:del>
        </w:p>
        <w:p w14:paraId="131330DF" w14:textId="64304C37" w:rsidR="004E4A54" w:rsidDel="00FF620C" w:rsidRDefault="004E4A54">
          <w:pPr>
            <w:pStyle w:val="Obsah2"/>
            <w:tabs>
              <w:tab w:val="left" w:pos="1100"/>
            </w:tabs>
            <w:rPr>
              <w:del w:id="252" w:author="Martin Škára" w:date="2018-04-21T10:25:00Z"/>
              <w:rFonts w:asciiTheme="minorHAnsi" w:eastAsiaTheme="minorEastAsia" w:hAnsiTheme="minorHAnsi" w:cstheme="minorBidi"/>
              <w:noProof/>
              <w:sz w:val="22"/>
              <w:szCs w:val="22"/>
            </w:rPr>
          </w:pPr>
          <w:del w:id="253" w:author="Martin Škára" w:date="2018-04-21T10:25:00Z">
            <w:r w:rsidRPr="00FF620C" w:rsidDel="00FF620C">
              <w:rPr>
                <w:noProof/>
                <w:rPrChange w:id="254" w:author="Martin Škára" w:date="2018-04-21T10:25:00Z">
                  <w:rPr>
                    <w:rStyle w:val="Hypertextovodkaz"/>
                    <w:noProof/>
                  </w:rPr>
                </w:rPrChange>
              </w:rPr>
              <w:delText>1.3.</w:delText>
            </w:r>
            <w:r w:rsidDel="00FF620C">
              <w:rPr>
                <w:rFonts w:asciiTheme="minorHAnsi" w:eastAsiaTheme="minorEastAsia" w:hAnsiTheme="minorHAnsi" w:cstheme="minorBidi"/>
                <w:noProof/>
                <w:sz w:val="22"/>
                <w:szCs w:val="22"/>
              </w:rPr>
              <w:tab/>
            </w:r>
            <w:r w:rsidRPr="00FF620C" w:rsidDel="00FF620C">
              <w:rPr>
                <w:noProof/>
                <w:rPrChange w:id="255" w:author="Martin Škára" w:date="2018-04-21T10:25:00Z">
                  <w:rPr>
                    <w:rStyle w:val="Hypertextovodkaz"/>
                    <w:noProof/>
                  </w:rPr>
                </w:rPrChange>
              </w:rPr>
              <w:delText>JavaScript</w:delText>
            </w:r>
            <w:r w:rsidDel="00FF620C">
              <w:rPr>
                <w:noProof/>
                <w:webHidden/>
              </w:rPr>
              <w:tab/>
              <w:delText>17</w:delText>
            </w:r>
          </w:del>
        </w:p>
        <w:p w14:paraId="6246A377" w14:textId="79963D0E" w:rsidR="004E4A54" w:rsidDel="00FF620C" w:rsidRDefault="004E4A54">
          <w:pPr>
            <w:pStyle w:val="Obsah3"/>
            <w:tabs>
              <w:tab w:val="left" w:pos="1320"/>
              <w:tab w:val="right" w:leader="dot" w:pos="8777"/>
            </w:tabs>
            <w:rPr>
              <w:del w:id="256" w:author="Martin Škára" w:date="2018-04-21T10:25:00Z"/>
              <w:rFonts w:asciiTheme="minorHAnsi" w:eastAsiaTheme="minorEastAsia" w:hAnsiTheme="minorHAnsi" w:cstheme="minorBidi"/>
              <w:noProof/>
              <w:sz w:val="22"/>
              <w:szCs w:val="22"/>
            </w:rPr>
          </w:pPr>
          <w:del w:id="257" w:author="Martin Škára" w:date="2018-04-21T10:25:00Z">
            <w:r w:rsidRPr="00FF620C" w:rsidDel="00FF620C">
              <w:rPr>
                <w:noProof/>
                <w:rPrChange w:id="258" w:author="Martin Škára" w:date="2018-04-21T10:25:00Z">
                  <w:rPr>
                    <w:rStyle w:val="Hypertextovodkaz"/>
                    <w:noProof/>
                  </w:rPr>
                </w:rPrChange>
              </w:rPr>
              <w:delText>1.3.1.</w:delText>
            </w:r>
            <w:r w:rsidDel="00FF620C">
              <w:rPr>
                <w:rFonts w:asciiTheme="minorHAnsi" w:eastAsiaTheme="minorEastAsia" w:hAnsiTheme="minorHAnsi" w:cstheme="minorBidi"/>
                <w:noProof/>
                <w:sz w:val="22"/>
                <w:szCs w:val="22"/>
              </w:rPr>
              <w:tab/>
            </w:r>
            <w:r w:rsidRPr="00FF620C" w:rsidDel="00FF620C">
              <w:rPr>
                <w:noProof/>
                <w:rPrChange w:id="259" w:author="Martin Škára" w:date="2018-04-21T10:25:00Z">
                  <w:rPr>
                    <w:rStyle w:val="Hypertextovodkaz"/>
                    <w:noProof/>
                  </w:rPr>
                </w:rPrChange>
              </w:rPr>
              <w:delText>jQuery</w:delText>
            </w:r>
            <w:r w:rsidDel="00FF620C">
              <w:rPr>
                <w:noProof/>
                <w:webHidden/>
              </w:rPr>
              <w:tab/>
              <w:delText>18</w:delText>
            </w:r>
          </w:del>
        </w:p>
        <w:p w14:paraId="4AF9FEDF" w14:textId="45AFA0F9" w:rsidR="004E4A54" w:rsidDel="00FF620C" w:rsidRDefault="004E4A54">
          <w:pPr>
            <w:pStyle w:val="Obsah2"/>
            <w:tabs>
              <w:tab w:val="left" w:pos="1100"/>
            </w:tabs>
            <w:rPr>
              <w:del w:id="260" w:author="Martin Škára" w:date="2018-04-21T10:25:00Z"/>
              <w:rFonts w:asciiTheme="minorHAnsi" w:eastAsiaTheme="minorEastAsia" w:hAnsiTheme="minorHAnsi" w:cstheme="minorBidi"/>
              <w:noProof/>
              <w:sz w:val="22"/>
              <w:szCs w:val="22"/>
            </w:rPr>
          </w:pPr>
          <w:del w:id="261" w:author="Martin Škára" w:date="2018-04-21T10:25:00Z">
            <w:r w:rsidRPr="00FF620C" w:rsidDel="00FF620C">
              <w:rPr>
                <w:noProof/>
                <w:rPrChange w:id="262" w:author="Martin Škára" w:date="2018-04-21T10:25:00Z">
                  <w:rPr>
                    <w:rStyle w:val="Hypertextovodkaz"/>
                    <w:noProof/>
                  </w:rPr>
                </w:rPrChange>
              </w:rPr>
              <w:delText>1.4.</w:delText>
            </w:r>
            <w:r w:rsidDel="00FF620C">
              <w:rPr>
                <w:rFonts w:asciiTheme="minorHAnsi" w:eastAsiaTheme="minorEastAsia" w:hAnsiTheme="minorHAnsi" w:cstheme="minorBidi"/>
                <w:noProof/>
                <w:sz w:val="22"/>
                <w:szCs w:val="22"/>
              </w:rPr>
              <w:tab/>
            </w:r>
            <w:r w:rsidRPr="00FF620C" w:rsidDel="00FF620C">
              <w:rPr>
                <w:noProof/>
                <w:rPrChange w:id="263" w:author="Martin Škára" w:date="2018-04-21T10:25:00Z">
                  <w:rPr>
                    <w:rStyle w:val="Hypertextovodkaz"/>
                    <w:noProof/>
                  </w:rPr>
                </w:rPrChange>
              </w:rPr>
              <w:delText>Nástroje pro zkompilování knihovny</w:delText>
            </w:r>
            <w:r w:rsidDel="00FF620C">
              <w:rPr>
                <w:noProof/>
                <w:webHidden/>
              </w:rPr>
              <w:tab/>
              <w:delText>19</w:delText>
            </w:r>
          </w:del>
        </w:p>
        <w:p w14:paraId="73B38767" w14:textId="53A61264" w:rsidR="004E4A54" w:rsidDel="00FF620C" w:rsidRDefault="004E4A54">
          <w:pPr>
            <w:pStyle w:val="Obsah3"/>
            <w:tabs>
              <w:tab w:val="left" w:pos="1320"/>
              <w:tab w:val="right" w:leader="dot" w:pos="8777"/>
            </w:tabs>
            <w:rPr>
              <w:del w:id="264" w:author="Martin Škára" w:date="2018-04-21T10:25:00Z"/>
              <w:rFonts w:asciiTheme="minorHAnsi" w:eastAsiaTheme="minorEastAsia" w:hAnsiTheme="minorHAnsi" w:cstheme="minorBidi"/>
              <w:noProof/>
              <w:sz w:val="22"/>
              <w:szCs w:val="22"/>
            </w:rPr>
          </w:pPr>
          <w:del w:id="265" w:author="Martin Škára" w:date="2018-04-21T10:25:00Z">
            <w:r w:rsidRPr="00FF620C" w:rsidDel="00FF620C">
              <w:rPr>
                <w:noProof/>
                <w:rPrChange w:id="266" w:author="Martin Škára" w:date="2018-04-21T10:25:00Z">
                  <w:rPr>
                    <w:rStyle w:val="Hypertextovodkaz"/>
                    <w:noProof/>
                  </w:rPr>
                </w:rPrChange>
              </w:rPr>
              <w:delText>1.4.1.</w:delText>
            </w:r>
            <w:r w:rsidDel="00FF620C">
              <w:rPr>
                <w:rFonts w:asciiTheme="minorHAnsi" w:eastAsiaTheme="minorEastAsia" w:hAnsiTheme="minorHAnsi" w:cstheme="minorBidi"/>
                <w:noProof/>
                <w:sz w:val="22"/>
                <w:szCs w:val="22"/>
              </w:rPr>
              <w:tab/>
            </w:r>
            <w:r w:rsidRPr="00FF620C" w:rsidDel="00FF620C">
              <w:rPr>
                <w:noProof/>
                <w:rPrChange w:id="267" w:author="Martin Škára" w:date="2018-04-21T10:25:00Z">
                  <w:rPr>
                    <w:rStyle w:val="Hypertextovodkaz"/>
                    <w:noProof/>
                  </w:rPr>
                </w:rPrChange>
              </w:rPr>
              <w:delText>Yarn</w:delText>
            </w:r>
            <w:r w:rsidDel="00FF620C">
              <w:rPr>
                <w:noProof/>
                <w:webHidden/>
              </w:rPr>
              <w:tab/>
              <w:delText>19</w:delText>
            </w:r>
          </w:del>
        </w:p>
        <w:p w14:paraId="495E64D1" w14:textId="6651897D" w:rsidR="004E4A54" w:rsidDel="00FF620C" w:rsidRDefault="004E4A54">
          <w:pPr>
            <w:pStyle w:val="Obsah3"/>
            <w:tabs>
              <w:tab w:val="left" w:pos="1320"/>
              <w:tab w:val="right" w:leader="dot" w:pos="8777"/>
            </w:tabs>
            <w:rPr>
              <w:del w:id="268" w:author="Martin Škára" w:date="2018-04-21T10:25:00Z"/>
              <w:rFonts w:asciiTheme="minorHAnsi" w:eastAsiaTheme="minorEastAsia" w:hAnsiTheme="minorHAnsi" w:cstheme="minorBidi"/>
              <w:noProof/>
              <w:sz w:val="22"/>
              <w:szCs w:val="22"/>
            </w:rPr>
          </w:pPr>
          <w:del w:id="269" w:author="Martin Škára" w:date="2018-04-21T10:25:00Z">
            <w:r w:rsidRPr="00FF620C" w:rsidDel="00FF620C">
              <w:rPr>
                <w:noProof/>
                <w:rPrChange w:id="270" w:author="Martin Škára" w:date="2018-04-21T10:25:00Z">
                  <w:rPr>
                    <w:rStyle w:val="Hypertextovodkaz"/>
                    <w:noProof/>
                  </w:rPr>
                </w:rPrChange>
              </w:rPr>
              <w:delText>1.4.2.</w:delText>
            </w:r>
            <w:r w:rsidDel="00FF620C">
              <w:rPr>
                <w:rFonts w:asciiTheme="minorHAnsi" w:eastAsiaTheme="minorEastAsia" w:hAnsiTheme="minorHAnsi" w:cstheme="minorBidi"/>
                <w:noProof/>
                <w:sz w:val="22"/>
                <w:szCs w:val="22"/>
              </w:rPr>
              <w:tab/>
            </w:r>
            <w:r w:rsidRPr="00FF620C" w:rsidDel="00FF620C">
              <w:rPr>
                <w:noProof/>
                <w:rPrChange w:id="271" w:author="Martin Škára" w:date="2018-04-21T10:25:00Z">
                  <w:rPr>
                    <w:rStyle w:val="Hypertextovodkaz"/>
                    <w:noProof/>
                  </w:rPr>
                </w:rPrChange>
              </w:rPr>
              <w:delText>Gulp</w:delText>
            </w:r>
            <w:r w:rsidDel="00FF620C">
              <w:rPr>
                <w:noProof/>
                <w:webHidden/>
              </w:rPr>
              <w:tab/>
              <w:delText>20</w:delText>
            </w:r>
          </w:del>
        </w:p>
        <w:p w14:paraId="454E7D11" w14:textId="1A9E072D" w:rsidR="004E4A54" w:rsidDel="00FF620C" w:rsidRDefault="004E4A54">
          <w:pPr>
            <w:pStyle w:val="Obsah1"/>
            <w:rPr>
              <w:del w:id="272" w:author="Martin Škára" w:date="2018-04-21T10:25:00Z"/>
              <w:rFonts w:asciiTheme="minorHAnsi" w:eastAsiaTheme="minorEastAsia" w:hAnsiTheme="minorHAnsi" w:cstheme="minorBidi"/>
              <w:noProof/>
              <w:sz w:val="22"/>
              <w:szCs w:val="22"/>
            </w:rPr>
          </w:pPr>
          <w:del w:id="273" w:author="Martin Škára" w:date="2018-04-21T10:25:00Z">
            <w:r w:rsidRPr="00FF620C" w:rsidDel="00FF620C">
              <w:rPr>
                <w:rFonts w:eastAsiaTheme="minorHAnsi"/>
                <w:noProof/>
                <w:rPrChange w:id="274" w:author="Martin Škára" w:date="2018-04-21T10:25:00Z">
                  <w:rPr>
                    <w:rStyle w:val="Hypertextovodkaz"/>
                    <w:rFonts w:eastAsiaTheme="minorHAnsi"/>
                    <w:noProof/>
                  </w:rPr>
                </w:rPrChange>
              </w:rPr>
              <w:delText>2.</w:delText>
            </w:r>
            <w:r w:rsidDel="00FF620C">
              <w:rPr>
                <w:rFonts w:asciiTheme="minorHAnsi" w:eastAsiaTheme="minorEastAsia" w:hAnsiTheme="minorHAnsi" w:cstheme="minorBidi"/>
                <w:noProof/>
                <w:sz w:val="22"/>
                <w:szCs w:val="22"/>
              </w:rPr>
              <w:tab/>
            </w:r>
            <w:r w:rsidRPr="00FF620C" w:rsidDel="00FF620C">
              <w:rPr>
                <w:rFonts w:eastAsiaTheme="minorHAnsi"/>
                <w:noProof/>
                <w:rPrChange w:id="275" w:author="Martin Škára" w:date="2018-04-21T10:25:00Z">
                  <w:rPr>
                    <w:rStyle w:val="Hypertextovodkaz"/>
                    <w:rFonts w:eastAsiaTheme="minorHAnsi"/>
                    <w:noProof/>
                  </w:rPr>
                </w:rPrChange>
              </w:rPr>
              <w:delText>Analýza existujících knihoven pro řešení grafického rozhraní webových stránek</w:delText>
            </w:r>
            <w:r w:rsidDel="00FF620C">
              <w:rPr>
                <w:noProof/>
                <w:webHidden/>
              </w:rPr>
              <w:tab/>
              <w:delText>21</w:delText>
            </w:r>
          </w:del>
        </w:p>
        <w:p w14:paraId="6F20D887" w14:textId="0F198894" w:rsidR="004E4A54" w:rsidDel="00FF620C" w:rsidRDefault="004E4A54">
          <w:pPr>
            <w:pStyle w:val="Obsah2"/>
            <w:tabs>
              <w:tab w:val="left" w:pos="1100"/>
            </w:tabs>
            <w:rPr>
              <w:del w:id="276" w:author="Martin Škára" w:date="2018-04-21T10:25:00Z"/>
              <w:rFonts w:asciiTheme="minorHAnsi" w:eastAsiaTheme="minorEastAsia" w:hAnsiTheme="minorHAnsi" w:cstheme="minorBidi"/>
              <w:noProof/>
              <w:sz w:val="22"/>
              <w:szCs w:val="22"/>
            </w:rPr>
          </w:pPr>
          <w:del w:id="277" w:author="Martin Škára" w:date="2018-04-21T10:25:00Z">
            <w:r w:rsidRPr="00FF620C" w:rsidDel="00FF620C">
              <w:rPr>
                <w:noProof/>
                <w:rPrChange w:id="278" w:author="Martin Škára" w:date="2018-04-21T10:25:00Z">
                  <w:rPr>
                    <w:rStyle w:val="Hypertextovodkaz"/>
                    <w:noProof/>
                  </w:rPr>
                </w:rPrChange>
              </w:rPr>
              <w:delText>2.1.</w:delText>
            </w:r>
            <w:r w:rsidDel="00FF620C">
              <w:rPr>
                <w:rFonts w:asciiTheme="minorHAnsi" w:eastAsiaTheme="minorEastAsia" w:hAnsiTheme="minorHAnsi" w:cstheme="minorBidi"/>
                <w:noProof/>
                <w:sz w:val="22"/>
                <w:szCs w:val="22"/>
              </w:rPr>
              <w:tab/>
            </w:r>
            <w:r w:rsidRPr="00FF620C" w:rsidDel="00FF620C">
              <w:rPr>
                <w:noProof/>
                <w:rPrChange w:id="279" w:author="Martin Škára" w:date="2018-04-21T10:25:00Z">
                  <w:rPr>
                    <w:rStyle w:val="Hypertextovodkaz"/>
                    <w:noProof/>
                  </w:rPr>
                </w:rPrChange>
              </w:rPr>
              <w:delText>Bootstrap</w:delText>
            </w:r>
            <w:r w:rsidDel="00FF620C">
              <w:rPr>
                <w:noProof/>
                <w:webHidden/>
              </w:rPr>
              <w:tab/>
              <w:delText>21</w:delText>
            </w:r>
          </w:del>
        </w:p>
        <w:p w14:paraId="5A1FADB3" w14:textId="0F071127" w:rsidR="004E4A54" w:rsidDel="00FF620C" w:rsidRDefault="004E4A54">
          <w:pPr>
            <w:pStyle w:val="Obsah2"/>
            <w:tabs>
              <w:tab w:val="left" w:pos="1100"/>
            </w:tabs>
            <w:rPr>
              <w:del w:id="280" w:author="Martin Škára" w:date="2018-04-21T10:25:00Z"/>
              <w:rFonts w:asciiTheme="minorHAnsi" w:eastAsiaTheme="minorEastAsia" w:hAnsiTheme="minorHAnsi" w:cstheme="minorBidi"/>
              <w:noProof/>
              <w:sz w:val="22"/>
              <w:szCs w:val="22"/>
            </w:rPr>
          </w:pPr>
          <w:del w:id="281" w:author="Martin Škára" w:date="2018-04-21T10:25:00Z">
            <w:r w:rsidRPr="00FF620C" w:rsidDel="00FF620C">
              <w:rPr>
                <w:noProof/>
                <w:rPrChange w:id="282" w:author="Martin Škára" w:date="2018-04-21T10:25:00Z">
                  <w:rPr>
                    <w:rStyle w:val="Hypertextovodkaz"/>
                    <w:noProof/>
                  </w:rPr>
                </w:rPrChange>
              </w:rPr>
              <w:delText>2.2.</w:delText>
            </w:r>
            <w:r w:rsidDel="00FF620C">
              <w:rPr>
                <w:rFonts w:asciiTheme="minorHAnsi" w:eastAsiaTheme="minorEastAsia" w:hAnsiTheme="minorHAnsi" w:cstheme="minorBidi"/>
                <w:noProof/>
                <w:sz w:val="22"/>
                <w:szCs w:val="22"/>
              </w:rPr>
              <w:tab/>
            </w:r>
            <w:r w:rsidRPr="00FF620C" w:rsidDel="00FF620C">
              <w:rPr>
                <w:noProof/>
                <w:rPrChange w:id="283" w:author="Martin Škára" w:date="2018-04-21T10:25:00Z">
                  <w:rPr>
                    <w:rStyle w:val="Hypertextovodkaz"/>
                    <w:noProof/>
                  </w:rPr>
                </w:rPrChange>
              </w:rPr>
              <w:delText>Foundation</w:delText>
            </w:r>
            <w:r w:rsidDel="00FF620C">
              <w:rPr>
                <w:noProof/>
                <w:webHidden/>
              </w:rPr>
              <w:tab/>
              <w:delText>25</w:delText>
            </w:r>
          </w:del>
        </w:p>
        <w:p w14:paraId="0C579335" w14:textId="36B4A07D" w:rsidR="004E4A54" w:rsidDel="00FF620C" w:rsidRDefault="004E4A54">
          <w:pPr>
            <w:pStyle w:val="Obsah2"/>
            <w:tabs>
              <w:tab w:val="left" w:pos="1100"/>
            </w:tabs>
            <w:rPr>
              <w:del w:id="284" w:author="Martin Škára" w:date="2018-04-21T10:25:00Z"/>
              <w:rFonts w:asciiTheme="minorHAnsi" w:eastAsiaTheme="minorEastAsia" w:hAnsiTheme="minorHAnsi" w:cstheme="minorBidi"/>
              <w:noProof/>
              <w:sz w:val="22"/>
              <w:szCs w:val="22"/>
            </w:rPr>
          </w:pPr>
          <w:del w:id="285" w:author="Martin Škára" w:date="2018-04-21T10:25:00Z">
            <w:r w:rsidRPr="00FF620C" w:rsidDel="00FF620C">
              <w:rPr>
                <w:noProof/>
                <w:rPrChange w:id="286" w:author="Martin Škára" w:date="2018-04-21T10:25:00Z">
                  <w:rPr>
                    <w:rStyle w:val="Hypertextovodkaz"/>
                    <w:noProof/>
                  </w:rPr>
                </w:rPrChange>
              </w:rPr>
              <w:delText>2.3.</w:delText>
            </w:r>
            <w:r w:rsidDel="00FF620C">
              <w:rPr>
                <w:rFonts w:asciiTheme="minorHAnsi" w:eastAsiaTheme="minorEastAsia" w:hAnsiTheme="minorHAnsi" w:cstheme="minorBidi"/>
                <w:noProof/>
                <w:sz w:val="22"/>
                <w:szCs w:val="22"/>
              </w:rPr>
              <w:tab/>
            </w:r>
            <w:r w:rsidRPr="00FF620C" w:rsidDel="00FF620C">
              <w:rPr>
                <w:noProof/>
                <w:rPrChange w:id="287" w:author="Martin Škára" w:date="2018-04-21T10:25:00Z">
                  <w:rPr>
                    <w:rStyle w:val="Hypertextovodkaz"/>
                    <w:noProof/>
                  </w:rPr>
                </w:rPrChange>
              </w:rPr>
              <w:delText>Pure CSS</w:delText>
            </w:r>
            <w:r w:rsidDel="00FF620C">
              <w:rPr>
                <w:noProof/>
                <w:webHidden/>
              </w:rPr>
              <w:tab/>
              <w:delText>28</w:delText>
            </w:r>
          </w:del>
        </w:p>
        <w:p w14:paraId="16B7104E" w14:textId="33B0984C" w:rsidR="004E4A54" w:rsidDel="00FF620C" w:rsidRDefault="004E4A54">
          <w:pPr>
            <w:pStyle w:val="Obsah2"/>
            <w:tabs>
              <w:tab w:val="left" w:pos="1100"/>
            </w:tabs>
            <w:rPr>
              <w:del w:id="288" w:author="Martin Škára" w:date="2018-04-21T10:25:00Z"/>
              <w:rFonts w:asciiTheme="minorHAnsi" w:eastAsiaTheme="minorEastAsia" w:hAnsiTheme="minorHAnsi" w:cstheme="minorBidi"/>
              <w:noProof/>
              <w:sz w:val="22"/>
              <w:szCs w:val="22"/>
            </w:rPr>
          </w:pPr>
          <w:del w:id="289" w:author="Martin Škára" w:date="2018-04-21T10:25:00Z">
            <w:r w:rsidRPr="00FF620C" w:rsidDel="00FF620C">
              <w:rPr>
                <w:noProof/>
                <w:rPrChange w:id="290" w:author="Martin Škára" w:date="2018-04-21T10:25:00Z">
                  <w:rPr>
                    <w:rStyle w:val="Hypertextovodkaz"/>
                    <w:noProof/>
                  </w:rPr>
                </w:rPrChange>
              </w:rPr>
              <w:delText>2.4.</w:delText>
            </w:r>
            <w:r w:rsidDel="00FF620C">
              <w:rPr>
                <w:rFonts w:asciiTheme="minorHAnsi" w:eastAsiaTheme="minorEastAsia" w:hAnsiTheme="minorHAnsi" w:cstheme="minorBidi"/>
                <w:noProof/>
                <w:sz w:val="22"/>
                <w:szCs w:val="22"/>
              </w:rPr>
              <w:tab/>
            </w:r>
            <w:r w:rsidRPr="00FF620C" w:rsidDel="00FF620C">
              <w:rPr>
                <w:noProof/>
                <w:rPrChange w:id="291" w:author="Martin Škára" w:date="2018-04-21T10:25:00Z">
                  <w:rPr>
                    <w:rStyle w:val="Hypertextovodkaz"/>
                    <w:noProof/>
                  </w:rPr>
                </w:rPrChange>
              </w:rPr>
              <w:delText>Bulma</w:delText>
            </w:r>
            <w:r w:rsidDel="00FF620C">
              <w:rPr>
                <w:noProof/>
                <w:webHidden/>
              </w:rPr>
              <w:tab/>
              <w:delText>29</w:delText>
            </w:r>
          </w:del>
        </w:p>
        <w:p w14:paraId="07F92EB8" w14:textId="2648426B" w:rsidR="004E4A54" w:rsidDel="00FF620C" w:rsidRDefault="004E4A54">
          <w:pPr>
            <w:pStyle w:val="Obsah2"/>
            <w:tabs>
              <w:tab w:val="left" w:pos="1100"/>
            </w:tabs>
            <w:rPr>
              <w:del w:id="292" w:author="Martin Škára" w:date="2018-04-21T10:25:00Z"/>
              <w:rFonts w:asciiTheme="minorHAnsi" w:eastAsiaTheme="minorEastAsia" w:hAnsiTheme="minorHAnsi" w:cstheme="minorBidi"/>
              <w:noProof/>
              <w:sz w:val="22"/>
              <w:szCs w:val="22"/>
            </w:rPr>
          </w:pPr>
          <w:del w:id="293" w:author="Martin Škára" w:date="2018-04-21T10:25:00Z">
            <w:r w:rsidRPr="00FF620C" w:rsidDel="00FF620C">
              <w:rPr>
                <w:noProof/>
                <w:rPrChange w:id="294" w:author="Martin Škára" w:date="2018-04-21T10:25:00Z">
                  <w:rPr>
                    <w:rStyle w:val="Hypertextovodkaz"/>
                    <w:noProof/>
                  </w:rPr>
                </w:rPrChange>
              </w:rPr>
              <w:delText>2.5.</w:delText>
            </w:r>
            <w:r w:rsidDel="00FF620C">
              <w:rPr>
                <w:rFonts w:asciiTheme="minorHAnsi" w:eastAsiaTheme="minorEastAsia" w:hAnsiTheme="minorHAnsi" w:cstheme="minorBidi"/>
                <w:noProof/>
                <w:sz w:val="22"/>
                <w:szCs w:val="22"/>
              </w:rPr>
              <w:tab/>
            </w:r>
            <w:r w:rsidRPr="00FF620C" w:rsidDel="00FF620C">
              <w:rPr>
                <w:noProof/>
                <w:rPrChange w:id="295" w:author="Martin Škára" w:date="2018-04-21T10:25:00Z">
                  <w:rPr>
                    <w:rStyle w:val="Hypertextovodkaz"/>
                    <w:noProof/>
                  </w:rPr>
                </w:rPrChange>
              </w:rPr>
              <w:delText>Závěry z provedené analýzy</w:delText>
            </w:r>
            <w:r w:rsidDel="00FF620C">
              <w:rPr>
                <w:noProof/>
                <w:webHidden/>
              </w:rPr>
              <w:tab/>
              <w:delText>31</w:delText>
            </w:r>
          </w:del>
        </w:p>
        <w:p w14:paraId="7D820D06" w14:textId="652576CE" w:rsidR="004E4A54" w:rsidDel="00FF620C" w:rsidRDefault="004E4A54">
          <w:pPr>
            <w:pStyle w:val="Obsah1"/>
            <w:rPr>
              <w:del w:id="296" w:author="Martin Škára" w:date="2018-04-21T10:25:00Z"/>
              <w:rFonts w:asciiTheme="minorHAnsi" w:eastAsiaTheme="minorEastAsia" w:hAnsiTheme="minorHAnsi" w:cstheme="minorBidi"/>
              <w:noProof/>
              <w:sz w:val="22"/>
              <w:szCs w:val="22"/>
            </w:rPr>
          </w:pPr>
          <w:del w:id="297" w:author="Martin Škára" w:date="2018-04-21T10:25:00Z">
            <w:r w:rsidRPr="00FF620C" w:rsidDel="00FF620C">
              <w:rPr>
                <w:noProof/>
                <w:rPrChange w:id="298" w:author="Martin Škára" w:date="2018-04-21T10:25:00Z">
                  <w:rPr>
                    <w:rStyle w:val="Hypertextovodkaz"/>
                    <w:noProof/>
                  </w:rPr>
                </w:rPrChange>
              </w:rPr>
              <w:delText>3.</w:delText>
            </w:r>
            <w:r w:rsidDel="00FF620C">
              <w:rPr>
                <w:rFonts w:asciiTheme="minorHAnsi" w:eastAsiaTheme="minorEastAsia" w:hAnsiTheme="minorHAnsi" w:cstheme="minorBidi"/>
                <w:noProof/>
                <w:sz w:val="22"/>
                <w:szCs w:val="22"/>
              </w:rPr>
              <w:tab/>
            </w:r>
            <w:r w:rsidRPr="00FF620C" w:rsidDel="00FF620C">
              <w:rPr>
                <w:noProof/>
                <w:rPrChange w:id="299" w:author="Martin Škára" w:date="2018-04-21T10:25:00Z">
                  <w:rPr>
                    <w:rStyle w:val="Hypertextovodkaz"/>
                    <w:noProof/>
                  </w:rPr>
                </w:rPrChange>
              </w:rPr>
              <w:delText>Struktura a vize knihovny</w:delText>
            </w:r>
            <w:r w:rsidDel="00FF620C">
              <w:rPr>
                <w:noProof/>
                <w:webHidden/>
              </w:rPr>
              <w:tab/>
              <w:delText>33</w:delText>
            </w:r>
          </w:del>
        </w:p>
        <w:p w14:paraId="013AAAA0" w14:textId="029EBCC4" w:rsidR="004E4A54" w:rsidDel="00FF620C" w:rsidRDefault="004E4A54">
          <w:pPr>
            <w:pStyle w:val="Obsah1"/>
            <w:rPr>
              <w:del w:id="300" w:author="Martin Škára" w:date="2018-04-21T10:25:00Z"/>
              <w:rFonts w:asciiTheme="minorHAnsi" w:eastAsiaTheme="minorEastAsia" w:hAnsiTheme="minorHAnsi" w:cstheme="minorBidi"/>
              <w:noProof/>
              <w:sz w:val="22"/>
              <w:szCs w:val="22"/>
            </w:rPr>
          </w:pPr>
          <w:del w:id="301" w:author="Martin Škára" w:date="2018-04-21T10:25:00Z">
            <w:r w:rsidRPr="00FF620C" w:rsidDel="00FF620C">
              <w:rPr>
                <w:rFonts w:eastAsiaTheme="minorHAnsi"/>
                <w:noProof/>
                <w:rPrChange w:id="302" w:author="Martin Škára" w:date="2018-04-21T10:25:00Z">
                  <w:rPr>
                    <w:rStyle w:val="Hypertextovodkaz"/>
                    <w:rFonts w:eastAsiaTheme="minorHAnsi"/>
                    <w:noProof/>
                  </w:rPr>
                </w:rPrChange>
              </w:rPr>
              <w:delText>4.</w:delText>
            </w:r>
            <w:r w:rsidDel="00FF620C">
              <w:rPr>
                <w:rFonts w:asciiTheme="minorHAnsi" w:eastAsiaTheme="minorEastAsia" w:hAnsiTheme="minorHAnsi" w:cstheme="minorBidi"/>
                <w:noProof/>
                <w:sz w:val="22"/>
                <w:szCs w:val="22"/>
              </w:rPr>
              <w:tab/>
            </w:r>
            <w:r w:rsidRPr="00FF620C" w:rsidDel="00FF620C">
              <w:rPr>
                <w:rFonts w:eastAsiaTheme="minorHAnsi"/>
                <w:noProof/>
                <w:rPrChange w:id="303" w:author="Martin Škára" w:date="2018-04-21T10:25:00Z">
                  <w:rPr>
                    <w:rStyle w:val="Hypertextovodkaz"/>
                    <w:rFonts w:eastAsiaTheme="minorHAnsi"/>
                    <w:noProof/>
                  </w:rPr>
                </w:rPrChange>
              </w:rPr>
              <w:delText>Vývoj knihovny</w:delText>
            </w:r>
            <w:r w:rsidDel="00FF620C">
              <w:rPr>
                <w:noProof/>
                <w:webHidden/>
              </w:rPr>
              <w:tab/>
              <w:delText>37</w:delText>
            </w:r>
          </w:del>
        </w:p>
        <w:p w14:paraId="42B070F3" w14:textId="100F9ED4" w:rsidR="004E4A54" w:rsidDel="00FF620C" w:rsidRDefault="004E4A54">
          <w:pPr>
            <w:pStyle w:val="Obsah2"/>
            <w:tabs>
              <w:tab w:val="left" w:pos="1100"/>
            </w:tabs>
            <w:rPr>
              <w:del w:id="304" w:author="Martin Škára" w:date="2018-04-21T10:25:00Z"/>
              <w:rFonts w:asciiTheme="minorHAnsi" w:eastAsiaTheme="minorEastAsia" w:hAnsiTheme="minorHAnsi" w:cstheme="minorBidi"/>
              <w:noProof/>
              <w:sz w:val="22"/>
              <w:szCs w:val="22"/>
            </w:rPr>
          </w:pPr>
          <w:del w:id="305" w:author="Martin Škára" w:date="2018-04-21T10:25:00Z">
            <w:r w:rsidRPr="00FF620C" w:rsidDel="00FF620C">
              <w:rPr>
                <w:noProof/>
                <w:rPrChange w:id="306" w:author="Martin Škára" w:date="2018-04-21T10:25:00Z">
                  <w:rPr>
                    <w:rStyle w:val="Hypertextovodkaz"/>
                    <w:noProof/>
                  </w:rPr>
                </w:rPrChange>
              </w:rPr>
              <w:delText>4.1.</w:delText>
            </w:r>
            <w:r w:rsidDel="00FF620C">
              <w:rPr>
                <w:rFonts w:asciiTheme="minorHAnsi" w:eastAsiaTheme="minorEastAsia" w:hAnsiTheme="minorHAnsi" w:cstheme="minorBidi"/>
                <w:noProof/>
                <w:sz w:val="22"/>
                <w:szCs w:val="22"/>
              </w:rPr>
              <w:tab/>
            </w:r>
            <w:r w:rsidRPr="00FF620C" w:rsidDel="00FF620C">
              <w:rPr>
                <w:noProof/>
                <w:rPrChange w:id="307" w:author="Martin Škára" w:date="2018-04-21T10:25:00Z">
                  <w:rPr>
                    <w:rStyle w:val="Hypertextovodkaz"/>
                    <w:noProof/>
                  </w:rPr>
                </w:rPrChange>
              </w:rPr>
              <w:delText>Základy knihovny</w:delText>
            </w:r>
            <w:r w:rsidDel="00FF620C">
              <w:rPr>
                <w:noProof/>
                <w:webHidden/>
              </w:rPr>
              <w:tab/>
              <w:delText>38</w:delText>
            </w:r>
          </w:del>
        </w:p>
        <w:p w14:paraId="05E9F64B" w14:textId="5E5FED40" w:rsidR="004E4A54" w:rsidDel="00FF620C" w:rsidRDefault="004E4A54">
          <w:pPr>
            <w:pStyle w:val="Obsah2"/>
            <w:tabs>
              <w:tab w:val="left" w:pos="1100"/>
            </w:tabs>
            <w:rPr>
              <w:del w:id="308" w:author="Martin Škára" w:date="2018-04-21T10:25:00Z"/>
              <w:rFonts w:asciiTheme="minorHAnsi" w:eastAsiaTheme="minorEastAsia" w:hAnsiTheme="minorHAnsi" w:cstheme="minorBidi"/>
              <w:noProof/>
              <w:sz w:val="22"/>
              <w:szCs w:val="22"/>
            </w:rPr>
          </w:pPr>
          <w:del w:id="309" w:author="Martin Škára" w:date="2018-04-21T10:25:00Z">
            <w:r w:rsidRPr="00FF620C" w:rsidDel="00FF620C">
              <w:rPr>
                <w:noProof/>
                <w:rPrChange w:id="310" w:author="Martin Škára" w:date="2018-04-21T10:25:00Z">
                  <w:rPr>
                    <w:rStyle w:val="Hypertextovodkaz"/>
                    <w:noProof/>
                  </w:rPr>
                </w:rPrChange>
              </w:rPr>
              <w:delText>4.2.</w:delText>
            </w:r>
            <w:r w:rsidDel="00FF620C">
              <w:rPr>
                <w:rFonts w:asciiTheme="minorHAnsi" w:eastAsiaTheme="minorEastAsia" w:hAnsiTheme="minorHAnsi" w:cstheme="minorBidi"/>
                <w:noProof/>
                <w:sz w:val="22"/>
                <w:szCs w:val="22"/>
              </w:rPr>
              <w:tab/>
            </w:r>
            <w:r w:rsidRPr="00FF620C" w:rsidDel="00FF620C">
              <w:rPr>
                <w:noProof/>
                <w:rPrChange w:id="311" w:author="Martin Škára" w:date="2018-04-21T10:25:00Z">
                  <w:rPr>
                    <w:rStyle w:val="Hypertextovodkaz"/>
                    <w:noProof/>
                  </w:rPr>
                </w:rPrChange>
              </w:rPr>
              <w:delText>Pomocné třídy</w:delText>
            </w:r>
            <w:r w:rsidDel="00FF620C">
              <w:rPr>
                <w:noProof/>
                <w:webHidden/>
              </w:rPr>
              <w:tab/>
              <w:delText>40</w:delText>
            </w:r>
          </w:del>
        </w:p>
        <w:p w14:paraId="7B9A5C48" w14:textId="0B76793B" w:rsidR="004E4A54" w:rsidDel="00FF620C" w:rsidRDefault="004E4A54">
          <w:pPr>
            <w:pStyle w:val="Obsah2"/>
            <w:tabs>
              <w:tab w:val="left" w:pos="1100"/>
            </w:tabs>
            <w:rPr>
              <w:del w:id="312" w:author="Martin Škára" w:date="2018-04-21T10:25:00Z"/>
              <w:rFonts w:asciiTheme="minorHAnsi" w:eastAsiaTheme="minorEastAsia" w:hAnsiTheme="minorHAnsi" w:cstheme="minorBidi"/>
              <w:noProof/>
              <w:sz w:val="22"/>
              <w:szCs w:val="22"/>
            </w:rPr>
          </w:pPr>
          <w:del w:id="313" w:author="Martin Škára" w:date="2018-04-21T10:25:00Z">
            <w:r w:rsidRPr="00FF620C" w:rsidDel="00FF620C">
              <w:rPr>
                <w:noProof/>
                <w:rPrChange w:id="314" w:author="Martin Škára" w:date="2018-04-21T10:25:00Z">
                  <w:rPr>
                    <w:rStyle w:val="Hypertextovodkaz"/>
                    <w:noProof/>
                  </w:rPr>
                </w:rPrChange>
              </w:rPr>
              <w:delText>4.3.</w:delText>
            </w:r>
            <w:r w:rsidDel="00FF620C">
              <w:rPr>
                <w:rFonts w:asciiTheme="minorHAnsi" w:eastAsiaTheme="minorEastAsia" w:hAnsiTheme="minorHAnsi" w:cstheme="minorBidi"/>
                <w:noProof/>
                <w:sz w:val="22"/>
                <w:szCs w:val="22"/>
              </w:rPr>
              <w:tab/>
            </w:r>
            <w:r w:rsidRPr="00FF620C" w:rsidDel="00FF620C">
              <w:rPr>
                <w:noProof/>
                <w:rPrChange w:id="315" w:author="Martin Škára" w:date="2018-04-21T10:25:00Z">
                  <w:rPr>
                    <w:rStyle w:val="Hypertextovodkaz"/>
                    <w:noProof/>
                  </w:rPr>
                </w:rPrChange>
              </w:rPr>
              <w:delText>Grid systém</w:delText>
            </w:r>
            <w:r w:rsidDel="00FF620C">
              <w:rPr>
                <w:noProof/>
                <w:webHidden/>
              </w:rPr>
              <w:tab/>
              <w:delText>40</w:delText>
            </w:r>
          </w:del>
        </w:p>
        <w:p w14:paraId="6BD32978" w14:textId="0DBA58E5" w:rsidR="004E4A54" w:rsidDel="00FF620C" w:rsidRDefault="004E4A54">
          <w:pPr>
            <w:pStyle w:val="Obsah2"/>
            <w:tabs>
              <w:tab w:val="left" w:pos="1100"/>
            </w:tabs>
            <w:rPr>
              <w:del w:id="316" w:author="Martin Škára" w:date="2018-04-21T10:25:00Z"/>
              <w:rFonts w:asciiTheme="minorHAnsi" w:eastAsiaTheme="minorEastAsia" w:hAnsiTheme="minorHAnsi" w:cstheme="minorBidi"/>
              <w:noProof/>
              <w:sz w:val="22"/>
              <w:szCs w:val="22"/>
            </w:rPr>
          </w:pPr>
          <w:del w:id="317" w:author="Martin Škára" w:date="2018-04-21T10:25:00Z">
            <w:r w:rsidRPr="00FF620C" w:rsidDel="00FF620C">
              <w:rPr>
                <w:noProof/>
                <w:rPrChange w:id="318" w:author="Martin Škára" w:date="2018-04-21T10:25:00Z">
                  <w:rPr>
                    <w:rStyle w:val="Hypertextovodkaz"/>
                    <w:noProof/>
                  </w:rPr>
                </w:rPrChange>
              </w:rPr>
              <w:delText>4.4.</w:delText>
            </w:r>
            <w:r w:rsidDel="00FF620C">
              <w:rPr>
                <w:rFonts w:asciiTheme="minorHAnsi" w:eastAsiaTheme="minorEastAsia" w:hAnsiTheme="minorHAnsi" w:cstheme="minorBidi"/>
                <w:noProof/>
                <w:sz w:val="22"/>
                <w:szCs w:val="22"/>
              </w:rPr>
              <w:tab/>
            </w:r>
            <w:r w:rsidRPr="00FF620C" w:rsidDel="00FF620C">
              <w:rPr>
                <w:noProof/>
                <w:rPrChange w:id="319" w:author="Martin Škára" w:date="2018-04-21T10:25:00Z">
                  <w:rPr>
                    <w:rStyle w:val="Hypertextovodkaz"/>
                    <w:noProof/>
                  </w:rPr>
                </w:rPrChange>
              </w:rPr>
              <w:delText>Komponenty</w:delText>
            </w:r>
            <w:r w:rsidDel="00FF620C">
              <w:rPr>
                <w:noProof/>
                <w:webHidden/>
              </w:rPr>
              <w:tab/>
              <w:delText>42</w:delText>
            </w:r>
          </w:del>
        </w:p>
        <w:p w14:paraId="1EEACF6A" w14:textId="15C1DAA2" w:rsidR="004E4A54" w:rsidDel="00FF620C" w:rsidRDefault="004E4A54">
          <w:pPr>
            <w:pStyle w:val="Obsah3"/>
            <w:tabs>
              <w:tab w:val="left" w:pos="1320"/>
              <w:tab w:val="right" w:leader="dot" w:pos="8777"/>
            </w:tabs>
            <w:rPr>
              <w:del w:id="320" w:author="Martin Škára" w:date="2018-04-21T10:25:00Z"/>
              <w:rFonts w:asciiTheme="minorHAnsi" w:eastAsiaTheme="minorEastAsia" w:hAnsiTheme="minorHAnsi" w:cstheme="minorBidi"/>
              <w:noProof/>
              <w:sz w:val="22"/>
              <w:szCs w:val="22"/>
            </w:rPr>
          </w:pPr>
          <w:del w:id="321" w:author="Martin Škára" w:date="2018-04-21T10:25:00Z">
            <w:r w:rsidRPr="00FF620C" w:rsidDel="00FF620C">
              <w:rPr>
                <w:noProof/>
                <w:rPrChange w:id="322" w:author="Martin Škára" w:date="2018-04-21T10:25:00Z">
                  <w:rPr>
                    <w:rStyle w:val="Hypertextovodkaz"/>
                    <w:noProof/>
                  </w:rPr>
                </w:rPrChange>
              </w:rPr>
              <w:delText>4.4.1.</w:delText>
            </w:r>
            <w:r w:rsidDel="00FF620C">
              <w:rPr>
                <w:rFonts w:asciiTheme="minorHAnsi" w:eastAsiaTheme="minorEastAsia" w:hAnsiTheme="minorHAnsi" w:cstheme="minorBidi"/>
                <w:noProof/>
                <w:sz w:val="22"/>
                <w:szCs w:val="22"/>
              </w:rPr>
              <w:tab/>
            </w:r>
            <w:r w:rsidRPr="00FF620C" w:rsidDel="00FF620C">
              <w:rPr>
                <w:noProof/>
                <w:rPrChange w:id="323" w:author="Martin Škára" w:date="2018-04-21T10:25:00Z">
                  <w:rPr>
                    <w:rStyle w:val="Hypertextovodkaz"/>
                    <w:noProof/>
                  </w:rPr>
                </w:rPrChange>
              </w:rPr>
              <w:delText>Textové komponenty</w:delText>
            </w:r>
            <w:r w:rsidDel="00FF620C">
              <w:rPr>
                <w:noProof/>
                <w:webHidden/>
              </w:rPr>
              <w:tab/>
              <w:delText>42</w:delText>
            </w:r>
          </w:del>
        </w:p>
        <w:p w14:paraId="3123E1DC" w14:textId="7E612FDF" w:rsidR="004E4A54" w:rsidDel="00FF620C" w:rsidRDefault="004E4A54">
          <w:pPr>
            <w:pStyle w:val="Obsah3"/>
            <w:tabs>
              <w:tab w:val="left" w:pos="1320"/>
              <w:tab w:val="right" w:leader="dot" w:pos="8777"/>
            </w:tabs>
            <w:rPr>
              <w:del w:id="324" w:author="Martin Škára" w:date="2018-04-21T10:25:00Z"/>
              <w:rFonts w:asciiTheme="minorHAnsi" w:eastAsiaTheme="minorEastAsia" w:hAnsiTheme="minorHAnsi" w:cstheme="minorBidi"/>
              <w:noProof/>
              <w:sz w:val="22"/>
              <w:szCs w:val="22"/>
            </w:rPr>
          </w:pPr>
          <w:del w:id="325" w:author="Martin Škára" w:date="2018-04-21T10:25:00Z">
            <w:r w:rsidRPr="00FF620C" w:rsidDel="00FF620C">
              <w:rPr>
                <w:noProof/>
                <w:rPrChange w:id="326" w:author="Martin Škára" w:date="2018-04-21T10:25:00Z">
                  <w:rPr>
                    <w:rStyle w:val="Hypertextovodkaz"/>
                    <w:noProof/>
                  </w:rPr>
                </w:rPrChange>
              </w:rPr>
              <w:delText>4.4.2.</w:delText>
            </w:r>
            <w:r w:rsidDel="00FF620C">
              <w:rPr>
                <w:rFonts w:asciiTheme="minorHAnsi" w:eastAsiaTheme="minorEastAsia" w:hAnsiTheme="minorHAnsi" w:cstheme="minorBidi"/>
                <w:noProof/>
                <w:sz w:val="22"/>
                <w:szCs w:val="22"/>
              </w:rPr>
              <w:tab/>
            </w:r>
            <w:r w:rsidRPr="00FF620C" w:rsidDel="00FF620C">
              <w:rPr>
                <w:noProof/>
                <w:rPrChange w:id="327" w:author="Martin Škára" w:date="2018-04-21T10:25:00Z">
                  <w:rPr>
                    <w:rStyle w:val="Hypertextovodkaz"/>
                    <w:noProof/>
                  </w:rPr>
                </w:rPrChange>
              </w:rPr>
              <w:delText>Drobečková navigace</w:delText>
            </w:r>
            <w:r w:rsidDel="00FF620C">
              <w:rPr>
                <w:noProof/>
                <w:webHidden/>
              </w:rPr>
              <w:tab/>
              <w:delText>43</w:delText>
            </w:r>
          </w:del>
        </w:p>
        <w:p w14:paraId="489C9248" w14:textId="22793DF2" w:rsidR="004E4A54" w:rsidDel="00FF620C" w:rsidRDefault="004E4A54">
          <w:pPr>
            <w:pStyle w:val="Obsah3"/>
            <w:tabs>
              <w:tab w:val="left" w:pos="1320"/>
              <w:tab w:val="right" w:leader="dot" w:pos="8777"/>
            </w:tabs>
            <w:rPr>
              <w:del w:id="328" w:author="Martin Škára" w:date="2018-04-21T10:25:00Z"/>
              <w:rFonts w:asciiTheme="minorHAnsi" w:eastAsiaTheme="minorEastAsia" w:hAnsiTheme="minorHAnsi" w:cstheme="minorBidi"/>
              <w:noProof/>
              <w:sz w:val="22"/>
              <w:szCs w:val="22"/>
            </w:rPr>
          </w:pPr>
          <w:del w:id="329" w:author="Martin Škára" w:date="2018-04-21T10:25:00Z">
            <w:r w:rsidRPr="00FF620C" w:rsidDel="00FF620C">
              <w:rPr>
                <w:noProof/>
                <w:rPrChange w:id="330" w:author="Martin Škára" w:date="2018-04-21T10:25:00Z">
                  <w:rPr>
                    <w:rStyle w:val="Hypertextovodkaz"/>
                    <w:noProof/>
                  </w:rPr>
                </w:rPrChange>
              </w:rPr>
              <w:delText>4.4.3.</w:delText>
            </w:r>
            <w:r w:rsidDel="00FF620C">
              <w:rPr>
                <w:rFonts w:asciiTheme="minorHAnsi" w:eastAsiaTheme="minorEastAsia" w:hAnsiTheme="minorHAnsi" w:cstheme="minorBidi"/>
                <w:noProof/>
                <w:sz w:val="22"/>
                <w:szCs w:val="22"/>
              </w:rPr>
              <w:tab/>
            </w:r>
            <w:r w:rsidRPr="00FF620C" w:rsidDel="00FF620C">
              <w:rPr>
                <w:noProof/>
                <w:rPrChange w:id="331" w:author="Martin Škára" w:date="2018-04-21T10:25:00Z">
                  <w:rPr>
                    <w:rStyle w:val="Hypertextovodkaz"/>
                    <w:noProof/>
                  </w:rPr>
                </w:rPrChange>
              </w:rPr>
              <w:delText>Carousel</w:delText>
            </w:r>
            <w:r w:rsidDel="00FF620C">
              <w:rPr>
                <w:noProof/>
                <w:webHidden/>
              </w:rPr>
              <w:tab/>
              <w:delText>43</w:delText>
            </w:r>
          </w:del>
        </w:p>
        <w:p w14:paraId="39A4BA6F" w14:textId="2129BD16" w:rsidR="004E4A54" w:rsidDel="00FF620C" w:rsidRDefault="004E4A54">
          <w:pPr>
            <w:pStyle w:val="Obsah3"/>
            <w:tabs>
              <w:tab w:val="left" w:pos="1320"/>
              <w:tab w:val="right" w:leader="dot" w:pos="8777"/>
            </w:tabs>
            <w:rPr>
              <w:del w:id="332" w:author="Martin Škára" w:date="2018-04-21T10:25:00Z"/>
              <w:rFonts w:asciiTheme="minorHAnsi" w:eastAsiaTheme="minorEastAsia" w:hAnsiTheme="minorHAnsi" w:cstheme="minorBidi"/>
              <w:noProof/>
              <w:sz w:val="22"/>
              <w:szCs w:val="22"/>
            </w:rPr>
          </w:pPr>
          <w:del w:id="333" w:author="Martin Škára" w:date="2018-04-21T10:25:00Z">
            <w:r w:rsidRPr="00FF620C" w:rsidDel="00FF620C">
              <w:rPr>
                <w:noProof/>
                <w:rPrChange w:id="334" w:author="Martin Škára" w:date="2018-04-21T10:25:00Z">
                  <w:rPr>
                    <w:rStyle w:val="Hypertextovodkaz"/>
                    <w:noProof/>
                  </w:rPr>
                </w:rPrChange>
              </w:rPr>
              <w:delText>4.4.4.</w:delText>
            </w:r>
            <w:r w:rsidDel="00FF620C">
              <w:rPr>
                <w:rFonts w:asciiTheme="minorHAnsi" w:eastAsiaTheme="minorEastAsia" w:hAnsiTheme="minorHAnsi" w:cstheme="minorBidi"/>
                <w:noProof/>
                <w:sz w:val="22"/>
                <w:szCs w:val="22"/>
              </w:rPr>
              <w:tab/>
            </w:r>
            <w:r w:rsidRPr="00FF620C" w:rsidDel="00FF620C">
              <w:rPr>
                <w:noProof/>
                <w:rPrChange w:id="335" w:author="Martin Škára" w:date="2018-04-21T10:25:00Z">
                  <w:rPr>
                    <w:rStyle w:val="Hypertextovodkaz"/>
                    <w:noProof/>
                  </w:rPr>
                </w:rPrChange>
              </w:rPr>
              <w:delText>Patička</w:delText>
            </w:r>
            <w:r w:rsidDel="00FF620C">
              <w:rPr>
                <w:noProof/>
                <w:webHidden/>
              </w:rPr>
              <w:tab/>
              <w:delText>44</w:delText>
            </w:r>
          </w:del>
        </w:p>
        <w:p w14:paraId="7F910BD6" w14:textId="38A6A56B" w:rsidR="004E4A54" w:rsidDel="00FF620C" w:rsidRDefault="004E4A54">
          <w:pPr>
            <w:pStyle w:val="Obsah3"/>
            <w:tabs>
              <w:tab w:val="left" w:pos="1320"/>
              <w:tab w:val="right" w:leader="dot" w:pos="8777"/>
            </w:tabs>
            <w:rPr>
              <w:del w:id="336" w:author="Martin Škára" w:date="2018-04-21T10:25:00Z"/>
              <w:rFonts w:asciiTheme="minorHAnsi" w:eastAsiaTheme="minorEastAsia" w:hAnsiTheme="minorHAnsi" w:cstheme="minorBidi"/>
              <w:noProof/>
              <w:sz w:val="22"/>
              <w:szCs w:val="22"/>
            </w:rPr>
          </w:pPr>
          <w:del w:id="337" w:author="Martin Škára" w:date="2018-04-21T10:25:00Z">
            <w:r w:rsidRPr="00FF620C" w:rsidDel="00FF620C">
              <w:rPr>
                <w:noProof/>
                <w:rPrChange w:id="338" w:author="Martin Škára" w:date="2018-04-21T10:25:00Z">
                  <w:rPr>
                    <w:rStyle w:val="Hypertextovodkaz"/>
                    <w:noProof/>
                  </w:rPr>
                </w:rPrChange>
              </w:rPr>
              <w:delText>4.4.5.</w:delText>
            </w:r>
            <w:r w:rsidDel="00FF620C">
              <w:rPr>
                <w:rFonts w:asciiTheme="minorHAnsi" w:eastAsiaTheme="minorEastAsia" w:hAnsiTheme="minorHAnsi" w:cstheme="minorBidi"/>
                <w:noProof/>
                <w:sz w:val="22"/>
                <w:szCs w:val="22"/>
              </w:rPr>
              <w:tab/>
            </w:r>
            <w:r w:rsidRPr="00FF620C" w:rsidDel="00FF620C">
              <w:rPr>
                <w:noProof/>
                <w:rPrChange w:id="339" w:author="Martin Škára" w:date="2018-04-21T10:25:00Z">
                  <w:rPr>
                    <w:rStyle w:val="Hypertextovodkaz"/>
                    <w:noProof/>
                  </w:rPr>
                </w:rPrChange>
              </w:rPr>
              <w:delText>Formulářové prvky</w:delText>
            </w:r>
            <w:r w:rsidDel="00FF620C">
              <w:rPr>
                <w:noProof/>
                <w:webHidden/>
              </w:rPr>
              <w:tab/>
              <w:delText>45</w:delText>
            </w:r>
          </w:del>
        </w:p>
        <w:p w14:paraId="7A8016EF" w14:textId="17F6D7C2" w:rsidR="004E4A54" w:rsidDel="00FF620C" w:rsidRDefault="004E4A54">
          <w:pPr>
            <w:pStyle w:val="Obsah3"/>
            <w:tabs>
              <w:tab w:val="left" w:pos="1320"/>
              <w:tab w:val="right" w:leader="dot" w:pos="8777"/>
            </w:tabs>
            <w:rPr>
              <w:del w:id="340" w:author="Martin Škára" w:date="2018-04-21T10:25:00Z"/>
              <w:rFonts w:asciiTheme="minorHAnsi" w:eastAsiaTheme="minorEastAsia" w:hAnsiTheme="minorHAnsi" w:cstheme="minorBidi"/>
              <w:noProof/>
              <w:sz w:val="22"/>
              <w:szCs w:val="22"/>
            </w:rPr>
          </w:pPr>
          <w:del w:id="341" w:author="Martin Škára" w:date="2018-04-21T10:25:00Z">
            <w:r w:rsidRPr="00FF620C" w:rsidDel="00FF620C">
              <w:rPr>
                <w:noProof/>
                <w:rPrChange w:id="342" w:author="Martin Škára" w:date="2018-04-21T10:25:00Z">
                  <w:rPr>
                    <w:rStyle w:val="Hypertextovodkaz"/>
                    <w:noProof/>
                  </w:rPr>
                </w:rPrChange>
              </w:rPr>
              <w:delText>4.4.6.</w:delText>
            </w:r>
            <w:r w:rsidDel="00FF620C">
              <w:rPr>
                <w:rFonts w:asciiTheme="minorHAnsi" w:eastAsiaTheme="minorEastAsia" w:hAnsiTheme="minorHAnsi" w:cstheme="minorBidi"/>
                <w:noProof/>
                <w:sz w:val="22"/>
                <w:szCs w:val="22"/>
              </w:rPr>
              <w:tab/>
            </w:r>
            <w:r w:rsidRPr="00FF620C" w:rsidDel="00FF620C">
              <w:rPr>
                <w:noProof/>
                <w:rPrChange w:id="343" w:author="Martin Škára" w:date="2018-04-21T10:25:00Z">
                  <w:rPr>
                    <w:rStyle w:val="Hypertextovodkaz"/>
                    <w:noProof/>
                  </w:rPr>
                </w:rPrChange>
              </w:rPr>
              <w:delText>Menu</w:delText>
            </w:r>
            <w:r w:rsidDel="00FF620C">
              <w:rPr>
                <w:noProof/>
                <w:webHidden/>
              </w:rPr>
              <w:tab/>
              <w:delText>46</w:delText>
            </w:r>
          </w:del>
        </w:p>
        <w:p w14:paraId="1EFCDB51" w14:textId="620D43CB" w:rsidR="004E4A54" w:rsidDel="00FF620C" w:rsidRDefault="004E4A54">
          <w:pPr>
            <w:pStyle w:val="Obsah3"/>
            <w:tabs>
              <w:tab w:val="left" w:pos="1320"/>
              <w:tab w:val="right" w:leader="dot" w:pos="8777"/>
            </w:tabs>
            <w:rPr>
              <w:del w:id="344" w:author="Martin Škára" w:date="2018-04-21T10:25:00Z"/>
              <w:rFonts w:asciiTheme="minorHAnsi" w:eastAsiaTheme="minorEastAsia" w:hAnsiTheme="minorHAnsi" w:cstheme="minorBidi"/>
              <w:noProof/>
              <w:sz w:val="22"/>
              <w:szCs w:val="22"/>
            </w:rPr>
          </w:pPr>
          <w:del w:id="345" w:author="Martin Škára" w:date="2018-04-21T10:25:00Z">
            <w:r w:rsidRPr="00FF620C" w:rsidDel="00FF620C">
              <w:rPr>
                <w:noProof/>
                <w:rPrChange w:id="346" w:author="Martin Škára" w:date="2018-04-21T10:25:00Z">
                  <w:rPr>
                    <w:rStyle w:val="Hypertextovodkaz"/>
                    <w:noProof/>
                  </w:rPr>
                </w:rPrChange>
              </w:rPr>
              <w:delText>4.4.7.</w:delText>
            </w:r>
            <w:r w:rsidDel="00FF620C">
              <w:rPr>
                <w:rFonts w:asciiTheme="minorHAnsi" w:eastAsiaTheme="minorEastAsia" w:hAnsiTheme="minorHAnsi" w:cstheme="minorBidi"/>
                <w:noProof/>
                <w:sz w:val="22"/>
                <w:szCs w:val="22"/>
              </w:rPr>
              <w:tab/>
            </w:r>
            <w:r w:rsidRPr="00FF620C" w:rsidDel="00FF620C">
              <w:rPr>
                <w:noProof/>
                <w:rPrChange w:id="347" w:author="Martin Škára" w:date="2018-04-21T10:25:00Z">
                  <w:rPr>
                    <w:rStyle w:val="Hypertextovodkaz"/>
                    <w:noProof/>
                  </w:rPr>
                </w:rPrChange>
              </w:rPr>
              <w:delText>Karta</w:delText>
            </w:r>
            <w:r w:rsidDel="00FF620C">
              <w:rPr>
                <w:noProof/>
                <w:webHidden/>
              </w:rPr>
              <w:tab/>
              <w:delText>46</w:delText>
            </w:r>
          </w:del>
        </w:p>
        <w:p w14:paraId="65767C14" w14:textId="059DE6FB" w:rsidR="004E4A54" w:rsidDel="00FF620C" w:rsidRDefault="004E4A54">
          <w:pPr>
            <w:pStyle w:val="Obsah3"/>
            <w:tabs>
              <w:tab w:val="left" w:pos="1320"/>
              <w:tab w:val="right" w:leader="dot" w:pos="8777"/>
            </w:tabs>
            <w:rPr>
              <w:del w:id="348" w:author="Martin Škára" w:date="2018-04-21T10:25:00Z"/>
              <w:rFonts w:asciiTheme="minorHAnsi" w:eastAsiaTheme="minorEastAsia" w:hAnsiTheme="minorHAnsi" w:cstheme="minorBidi"/>
              <w:noProof/>
              <w:sz w:val="22"/>
              <w:szCs w:val="22"/>
            </w:rPr>
          </w:pPr>
          <w:del w:id="349" w:author="Martin Škára" w:date="2018-04-21T10:25:00Z">
            <w:r w:rsidRPr="00FF620C" w:rsidDel="00FF620C">
              <w:rPr>
                <w:noProof/>
                <w:rPrChange w:id="350" w:author="Martin Škára" w:date="2018-04-21T10:25:00Z">
                  <w:rPr>
                    <w:rStyle w:val="Hypertextovodkaz"/>
                    <w:noProof/>
                  </w:rPr>
                </w:rPrChange>
              </w:rPr>
              <w:delText>4.4.8.</w:delText>
            </w:r>
            <w:r w:rsidDel="00FF620C">
              <w:rPr>
                <w:rFonts w:asciiTheme="minorHAnsi" w:eastAsiaTheme="minorEastAsia" w:hAnsiTheme="minorHAnsi" w:cstheme="minorBidi"/>
                <w:noProof/>
                <w:sz w:val="22"/>
                <w:szCs w:val="22"/>
              </w:rPr>
              <w:tab/>
            </w:r>
            <w:r w:rsidRPr="00FF620C" w:rsidDel="00FF620C">
              <w:rPr>
                <w:noProof/>
                <w:rPrChange w:id="351" w:author="Martin Škára" w:date="2018-04-21T10:25:00Z">
                  <w:rPr>
                    <w:rStyle w:val="Hypertextovodkaz"/>
                    <w:noProof/>
                  </w:rPr>
                </w:rPrChange>
              </w:rPr>
              <w:delText>Media</w:delText>
            </w:r>
            <w:r w:rsidDel="00FF620C">
              <w:rPr>
                <w:noProof/>
                <w:webHidden/>
              </w:rPr>
              <w:tab/>
              <w:delText>47</w:delText>
            </w:r>
          </w:del>
        </w:p>
        <w:p w14:paraId="0D82FA50" w14:textId="0E0887D2" w:rsidR="004E4A54" w:rsidDel="00FF620C" w:rsidRDefault="004E4A54">
          <w:pPr>
            <w:pStyle w:val="Obsah3"/>
            <w:tabs>
              <w:tab w:val="left" w:pos="1320"/>
              <w:tab w:val="right" w:leader="dot" w:pos="8777"/>
            </w:tabs>
            <w:rPr>
              <w:del w:id="352" w:author="Martin Škára" w:date="2018-04-21T10:25:00Z"/>
              <w:rFonts w:asciiTheme="minorHAnsi" w:eastAsiaTheme="minorEastAsia" w:hAnsiTheme="minorHAnsi" w:cstheme="minorBidi"/>
              <w:noProof/>
              <w:sz w:val="22"/>
              <w:szCs w:val="22"/>
            </w:rPr>
          </w:pPr>
          <w:del w:id="353" w:author="Martin Škára" w:date="2018-04-21T10:25:00Z">
            <w:r w:rsidRPr="00FF620C" w:rsidDel="00FF620C">
              <w:rPr>
                <w:noProof/>
                <w:rPrChange w:id="354" w:author="Martin Škára" w:date="2018-04-21T10:25:00Z">
                  <w:rPr>
                    <w:rStyle w:val="Hypertextovodkaz"/>
                    <w:noProof/>
                  </w:rPr>
                </w:rPrChange>
              </w:rPr>
              <w:delText>4.4.9.</w:delText>
            </w:r>
            <w:r w:rsidDel="00FF620C">
              <w:rPr>
                <w:rFonts w:asciiTheme="minorHAnsi" w:eastAsiaTheme="minorEastAsia" w:hAnsiTheme="minorHAnsi" w:cstheme="minorBidi"/>
                <w:noProof/>
                <w:sz w:val="22"/>
                <w:szCs w:val="22"/>
              </w:rPr>
              <w:tab/>
            </w:r>
            <w:r w:rsidRPr="00FF620C" w:rsidDel="00FF620C">
              <w:rPr>
                <w:noProof/>
                <w:rPrChange w:id="355" w:author="Martin Škára" w:date="2018-04-21T10:25:00Z">
                  <w:rPr>
                    <w:rStyle w:val="Hypertextovodkaz"/>
                    <w:noProof/>
                  </w:rPr>
                </w:rPrChange>
              </w:rPr>
              <w:delText>Modální okno</w:delText>
            </w:r>
            <w:r w:rsidDel="00FF620C">
              <w:rPr>
                <w:noProof/>
                <w:webHidden/>
              </w:rPr>
              <w:tab/>
              <w:delText>47</w:delText>
            </w:r>
          </w:del>
        </w:p>
        <w:p w14:paraId="74C989E1" w14:textId="1F08F090" w:rsidR="004E4A54" w:rsidDel="00FF620C" w:rsidRDefault="004E4A54">
          <w:pPr>
            <w:pStyle w:val="Obsah3"/>
            <w:tabs>
              <w:tab w:val="left" w:pos="1540"/>
              <w:tab w:val="right" w:leader="dot" w:pos="8777"/>
            </w:tabs>
            <w:rPr>
              <w:del w:id="356" w:author="Martin Škára" w:date="2018-04-21T10:25:00Z"/>
              <w:rFonts w:asciiTheme="minorHAnsi" w:eastAsiaTheme="minorEastAsia" w:hAnsiTheme="minorHAnsi" w:cstheme="minorBidi"/>
              <w:noProof/>
              <w:sz w:val="22"/>
              <w:szCs w:val="22"/>
            </w:rPr>
          </w:pPr>
          <w:del w:id="357" w:author="Martin Škára" w:date="2018-04-21T10:25:00Z">
            <w:r w:rsidRPr="00FF620C" w:rsidDel="00FF620C">
              <w:rPr>
                <w:noProof/>
                <w:rPrChange w:id="358" w:author="Martin Škára" w:date="2018-04-21T10:25:00Z">
                  <w:rPr>
                    <w:rStyle w:val="Hypertextovodkaz"/>
                    <w:noProof/>
                  </w:rPr>
                </w:rPrChange>
              </w:rPr>
              <w:delText>4.4.10.</w:delText>
            </w:r>
            <w:r w:rsidDel="00FF620C">
              <w:rPr>
                <w:rFonts w:asciiTheme="minorHAnsi" w:eastAsiaTheme="minorEastAsia" w:hAnsiTheme="minorHAnsi" w:cstheme="minorBidi"/>
                <w:noProof/>
                <w:sz w:val="22"/>
                <w:szCs w:val="22"/>
              </w:rPr>
              <w:tab/>
            </w:r>
            <w:r w:rsidRPr="00FF620C" w:rsidDel="00FF620C">
              <w:rPr>
                <w:noProof/>
                <w:rPrChange w:id="359" w:author="Martin Škára" w:date="2018-04-21T10:25:00Z">
                  <w:rPr>
                    <w:rStyle w:val="Hypertextovodkaz"/>
                    <w:noProof/>
                  </w:rPr>
                </w:rPrChange>
              </w:rPr>
              <w:delText>Stránkování</w:delText>
            </w:r>
            <w:r w:rsidDel="00FF620C">
              <w:rPr>
                <w:noProof/>
                <w:webHidden/>
              </w:rPr>
              <w:tab/>
              <w:delText>48</w:delText>
            </w:r>
          </w:del>
        </w:p>
        <w:p w14:paraId="72BB6D21" w14:textId="2AC7F369" w:rsidR="004E4A54" w:rsidDel="00FF620C" w:rsidRDefault="004E4A54">
          <w:pPr>
            <w:pStyle w:val="Obsah3"/>
            <w:tabs>
              <w:tab w:val="left" w:pos="1540"/>
              <w:tab w:val="right" w:leader="dot" w:pos="8777"/>
            </w:tabs>
            <w:rPr>
              <w:del w:id="360" w:author="Martin Škára" w:date="2018-04-21T10:25:00Z"/>
              <w:rFonts w:asciiTheme="minorHAnsi" w:eastAsiaTheme="minorEastAsia" w:hAnsiTheme="minorHAnsi" w:cstheme="minorBidi"/>
              <w:noProof/>
              <w:sz w:val="22"/>
              <w:szCs w:val="22"/>
            </w:rPr>
          </w:pPr>
          <w:del w:id="361" w:author="Martin Škára" w:date="2018-04-21T10:25:00Z">
            <w:r w:rsidRPr="00FF620C" w:rsidDel="00FF620C">
              <w:rPr>
                <w:noProof/>
                <w:rPrChange w:id="362" w:author="Martin Škára" w:date="2018-04-21T10:25:00Z">
                  <w:rPr>
                    <w:rStyle w:val="Hypertextovodkaz"/>
                    <w:noProof/>
                  </w:rPr>
                </w:rPrChange>
              </w:rPr>
              <w:delText>4.4.11.</w:delText>
            </w:r>
            <w:r w:rsidDel="00FF620C">
              <w:rPr>
                <w:rFonts w:asciiTheme="minorHAnsi" w:eastAsiaTheme="minorEastAsia" w:hAnsiTheme="minorHAnsi" w:cstheme="minorBidi"/>
                <w:noProof/>
                <w:sz w:val="22"/>
                <w:szCs w:val="22"/>
              </w:rPr>
              <w:tab/>
            </w:r>
            <w:r w:rsidRPr="00FF620C" w:rsidDel="00FF620C">
              <w:rPr>
                <w:noProof/>
                <w:rPrChange w:id="363" w:author="Martin Škára" w:date="2018-04-21T10:25:00Z">
                  <w:rPr>
                    <w:rStyle w:val="Hypertextovodkaz"/>
                    <w:noProof/>
                  </w:rPr>
                </w:rPrChange>
              </w:rPr>
              <w:delText>Progress bar</w:delText>
            </w:r>
            <w:r w:rsidDel="00FF620C">
              <w:rPr>
                <w:noProof/>
                <w:webHidden/>
              </w:rPr>
              <w:tab/>
              <w:delText>48</w:delText>
            </w:r>
          </w:del>
        </w:p>
        <w:p w14:paraId="1B567683" w14:textId="0C503F79" w:rsidR="004E4A54" w:rsidDel="00FF620C" w:rsidRDefault="004E4A54">
          <w:pPr>
            <w:pStyle w:val="Obsah3"/>
            <w:tabs>
              <w:tab w:val="left" w:pos="1540"/>
              <w:tab w:val="right" w:leader="dot" w:pos="8777"/>
            </w:tabs>
            <w:rPr>
              <w:del w:id="364" w:author="Martin Škára" w:date="2018-04-21T10:25:00Z"/>
              <w:rFonts w:asciiTheme="minorHAnsi" w:eastAsiaTheme="minorEastAsia" w:hAnsiTheme="minorHAnsi" w:cstheme="minorBidi"/>
              <w:noProof/>
              <w:sz w:val="22"/>
              <w:szCs w:val="22"/>
            </w:rPr>
          </w:pPr>
          <w:del w:id="365" w:author="Martin Škára" w:date="2018-04-21T10:25:00Z">
            <w:r w:rsidRPr="00FF620C" w:rsidDel="00FF620C">
              <w:rPr>
                <w:noProof/>
                <w:rPrChange w:id="366" w:author="Martin Škára" w:date="2018-04-21T10:25:00Z">
                  <w:rPr>
                    <w:rStyle w:val="Hypertextovodkaz"/>
                    <w:noProof/>
                  </w:rPr>
                </w:rPrChange>
              </w:rPr>
              <w:delText>4.4.12.</w:delText>
            </w:r>
            <w:r w:rsidDel="00FF620C">
              <w:rPr>
                <w:rFonts w:asciiTheme="minorHAnsi" w:eastAsiaTheme="minorEastAsia" w:hAnsiTheme="minorHAnsi" w:cstheme="minorBidi"/>
                <w:noProof/>
                <w:sz w:val="22"/>
                <w:szCs w:val="22"/>
              </w:rPr>
              <w:tab/>
            </w:r>
            <w:r w:rsidRPr="00FF620C" w:rsidDel="00FF620C">
              <w:rPr>
                <w:noProof/>
                <w:rPrChange w:id="367" w:author="Martin Škára" w:date="2018-04-21T10:25:00Z">
                  <w:rPr>
                    <w:rStyle w:val="Hypertextovodkaz"/>
                    <w:noProof/>
                  </w:rPr>
                </w:rPrChange>
              </w:rPr>
              <w:delText>Záložky</w:delText>
            </w:r>
            <w:r w:rsidDel="00FF620C">
              <w:rPr>
                <w:noProof/>
                <w:webHidden/>
              </w:rPr>
              <w:tab/>
              <w:delText>49</w:delText>
            </w:r>
          </w:del>
        </w:p>
        <w:p w14:paraId="5F0D4C3D" w14:textId="3C4A4F03" w:rsidR="004E4A54" w:rsidDel="00FF620C" w:rsidRDefault="004E4A54">
          <w:pPr>
            <w:pStyle w:val="Obsah3"/>
            <w:tabs>
              <w:tab w:val="left" w:pos="1540"/>
              <w:tab w:val="right" w:leader="dot" w:pos="8777"/>
            </w:tabs>
            <w:rPr>
              <w:del w:id="368" w:author="Martin Škára" w:date="2018-04-21T10:25:00Z"/>
              <w:rFonts w:asciiTheme="minorHAnsi" w:eastAsiaTheme="minorEastAsia" w:hAnsiTheme="minorHAnsi" w:cstheme="minorBidi"/>
              <w:noProof/>
              <w:sz w:val="22"/>
              <w:szCs w:val="22"/>
            </w:rPr>
          </w:pPr>
          <w:del w:id="369" w:author="Martin Škára" w:date="2018-04-21T10:25:00Z">
            <w:r w:rsidRPr="00FF620C" w:rsidDel="00FF620C">
              <w:rPr>
                <w:noProof/>
                <w:rPrChange w:id="370" w:author="Martin Škára" w:date="2018-04-21T10:25:00Z">
                  <w:rPr>
                    <w:rStyle w:val="Hypertextovodkaz"/>
                    <w:noProof/>
                  </w:rPr>
                </w:rPrChange>
              </w:rPr>
              <w:delText>4.4.13.</w:delText>
            </w:r>
            <w:r w:rsidDel="00FF620C">
              <w:rPr>
                <w:rFonts w:asciiTheme="minorHAnsi" w:eastAsiaTheme="minorEastAsia" w:hAnsiTheme="minorHAnsi" w:cstheme="minorBidi"/>
                <w:noProof/>
                <w:sz w:val="22"/>
                <w:szCs w:val="22"/>
              </w:rPr>
              <w:tab/>
            </w:r>
            <w:r w:rsidRPr="00FF620C" w:rsidDel="00FF620C">
              <w:rPr>
                <w:noProof/>
                <w:rPrChange w:id="371" w:author="Martin Škára" w:date="2018-04-21T10:25:00Z">
                  <w:rPr>
                    <w:rStyle w:val="Hypertextovodkaz"/>
                    <w:noProof/>
                  </w:rPr>
                </w:rPrChange>
              </w:rPr>
              <w:delText>Vizuály</w:delText>
            </w:r>
            <w:r w:rsidDel="00FF620C">
              <w:rPr>
                <w:noProof/>
                <w:webHidden/>
              </w:rPr>
              <w:tab/>
              <w:delText>49</w:delText>
            </w:r>
          </w:del>
        </w:p>
        <w:p w14:paraId="1C32B966" w14:textId="5937AEEC" w:rsidR="004E4A54" w:rsidDel="00FF620C" w:rsidRDefault="004E4A54">
          <w:pPr>
            <w:pStyle w:val="Obsah1"/>
            <w:rPr>
              <w:del w:id="372" w:author="Martin Škára" w:date="2018-04-21T10:25:00Z"/>
              <w:rFonts w:asciiTheme="minorHAnsi" w:eastAsiaTheme="minorEastAsia" w:hAnsiTheme="minorHAnsi" w:cstheme="minorBidi"/>
              <w:noProof/>
              <w:sz w:val="22"/>
              <w:szCs w:val="22"/>
            </w:rPr>
          </w:pPr>
          <w:del w:id="373" w:author="Martin Škára" w:date="2018-04-21T10:25:00Z">
            <w:r w:rsidRPr="00FF620C" w:rsidDel="00FF620C">
              <w:rPr>
                <w:noProof/>
                <w:rPrChange w:id="374" w:author="Martin Škára" w:date="2018-04-21T10:25:00Z">
                  <w:rPr>
                    <w:rStyle w:val="Hypertextovodkaz"/>
                    <w:noProof/>
                  </w:rPr>
                </w:rPrChange>
              </w:rPr>
              <w:delText>5.</w:delText>
            </w:r>
            <w:r w:rsidDel="00FF620C">
              <w:rPr>
                <w:rFonts w:asciiTheme="minorHAnsi" w:eastAsiaTheme="minorEastAsia" w:hAnsiTheme="minorHAnsi" w:cstheme="minorBidi"/>
                <w:noProof/>
                <w:sz w:val="22"/>
                <w:szCs w:val="22"/>
              </w:rPr>
              <w:tab/>
            </w:r>
            <w:r w:rsidRPr="00FF620C" w:rsidDel="00FF620C">
              <w:rPr>
                <w:noProof/>
                <w:rPrChange w:id="375" w:author="Martin Škára" w:date="2018-04-21T10:25:00Z">
                  <w:rPr>
                    <w:rStyle w:val="Hypertextovodkaz"/>
                    <w:noProof/>
                  </w:rPr>
                </w:rPrChange>
              </w:rPr>
              <w:delText>Vytvoření příkladů k demonstraci možností vytvořené knihovny</w:delText>
            </w:r>
            <w:r w:rsidDel="00FF620C">
              <w:rPr>
                <w:noProof/>
                <w:webHidden/>
              </w:rPr>
              <w:tab/>
              <w:delText>50</w:delText>
            </w:r>
          </w:del>
        </w:p>
        <w:p w14:paraId="60FF2D7C" w14:textId="3D62EA2B" w:rsidR="004E4A54" w:rsidDel="00FF620C" w:rsidRDefault="004E4A54">
          <w:pPr>
            <w:pStyle w:val="Obsah1"/>
            <w:rPr>
              <w:del w:id="376" w:author="Martin Škára" w:date="2018-04-21T10:25:00Z"/>
              <w:rFonts w:asciiTheme="minorHAnsi" w:eastAsiaTheme="minorEastAsia" w:hAnsiTheme="minorHAnsi" w:cstheme="minorBidi"/>
              <w:noProof/>
              <w:sz w:val="22"/>
              <w:szCs w:val="22"/>
            </w:rPr>
          </w:pPr>
          <w:del w:id="377" w:author="Martin Škára" w:date="2018-04-21T10:25:00Z">
            <w:r w:rsidRPr="00FF620C" w:rsidDel="00FF620C">
              <w:rPr>
                <w:rFonts w:eastAsiaTheme="minorHAnsi"/>
                <w:noProof/>
                <w:rPrChange w:id="378" w:author="Martin Škára" w:date="2018-04-21T10:25:00Z">
                  <w:rPr>
                    <w:rStyle w:val="Hypertextovodkaz"/>
                    <w:rFonts w:eastAsiaTheme="minorHAnsi"/>
                    <w:noProof/>
                  </w:rPr>
                </w:rPrChange>
              </w:rPr>
              <w:delText>6.</w:delText>
            </w:r>
            <w:r w:rsidDel="00FF620C">
              <w:rPr>
                <w:rFonts w:asciiTheme="minorHAnsi" w:eastAsiaTheme="minorEastAsia" w:hAnsiTheme="minorHAnsi" w:cstheme="minorBidi"/>
                <w:noProof/>
                <w:sz w:val="22"/>
                <w:szCs w:val="22"/>
              </w:rPr>
              <w:tab/>
            </w:r>
            <w:r w:rsidRPr="00FF620C" w:rsidDel="00FF620C">
              <w:rPr>
                <w:rFonts w:eastAsiaTheme="minorHAnsi"/>
                <w:noProof/>
                <w:rPrChange w:id="379" w:author="Martin Škára" w:date="2018-04-21T10:25:00Z">
                  <w:rPr>
                    <w:rStyle w:val="Hypertextovodkaz"/>
                    <w:rFonts w:eastAsiaTheme="minorHAnsi"/>
                    <w:noProof/>
                  </w:rPr>
                </w:rPrChange>
              </w:rPr>
              <w:delText>Vytvoření dokumentace a publikování knihovny</w:delText>
            </w:r>
            <w:r w:rsidDel="00FF620C">
              <w:rPr>
                <w:noProof/>
                <w:webHidden/>
              </w:rPr>
              <w:tab/>
              <w:delText>55</w:delText>
            </w:r>
          </w:del>
        </w:p>
        <w:p w14:paraId="3880C710" w14:textId="620E2E10" w:rsidR="004E4A54" w:rsidDel="00FF620C" w:rsidRDefault="004E4A54">
          <w:pPr>
            <w:pStyle w:val="Obsah2"/>
            <w:tabs>
              <w:tab w:val="left" w:pos="1100"/>
            </w:tabs>
            <w:rPr>
              <w:del w:id="380" w:author="Martin Škára" w:date="2018-04-21T10:25:00Z"/>
              <w:rFonts w:asciiTheme="minorHAnsi" w:eastAsiaTheme="minorEastAsia" w:hAnsiTheme="minorHAnsi" w:cstheme="minorBidi"/>
              <w:noProof/>
              <w:sz w:val="22"/>
              <w:szCs w:val="22"/>
            </w:rPr>
          </w:pPr>
          <w:del w:id="381" w:author="Martin Škára" w:date="2018-04-21T10:25:00Z">
            <w:r w:rsidRPr="00FF620C" w:rsidDel="00FF620C">
              <w:rPr>
                <w:noProof/>
                <w:rPrChange w:id="382" w:author="Martin Škára" w:date="2018-04-21T10:25:00Z">
                  <w:rPr>
                    <w:rStyle w:val="Hypertextovodkaz"/>
                    <w:noProof/>
                  </w:rPr>
                </w:rPrChange>
              </w:rPr>
              <w:delText>6.1.</w:delText>
            </w:r>
            <w:r w:rsidDel="00FF620C">
              <w:rPr>
                <w:rFonts w:asciiTheme="minorHAnsi" w:eastAsiaTheme="minorEastAsia" w:hAnsiTheme="minorHAnsi" w:cstheme="minorBidi"/>
                <w:noProof/>
                <w:sz w:val="22"/>
                <w:szCs w:val="22"/>
              </w:rPr>
              <w:tab/>
            </w:r>
            <w:r w:rsidRPr="00FF620C" w:rsidDel="00FF620C">
              <w:rPr>
                <w:noProof/>
                <w:rPrChange w:id="383" w:author="Martin Škára" w:date="2018-04-21T10:25:00Z">
                  <w:rPr>
                    <w:rStyle w:val="Hypertextovodkaz"/>
                    <w:noProof/>
                  </w:rPr>
                </w:rPrChange>
              </w:rPr>
              <w:delText>Vytvoření dokumentace</w:delText>
            </w:r>
            <w:r w:rsidDel="00FF620C">
              <w:rPr>
                <w:noProof/>
                <w:webHidden/>
              </w:rPr>
              <w:tab/>
              <w:delText>55</w:delText>
            </w:r>
          </w:del>
        </w:p>
        <w:p w14:paraId="3F61828F" w14:textId="74F63697" w:rsidR="004E4A54" w:rsidDel="00FF620C" w:rsidRDefault="004E4A54">
          <w:pPr>
            <w:pStyle w:val="Obsah2"/>
            <w:tabs>
              <w:tab w:val="left" w:pos="1100"/>
            </w:tabs>
            <w:rPr>
              <w:del w:id="384" w:author="Martin Škára" w:date="2018-04-21T10:25:00Z"/>
              <w:rFonts w:asciiTheme="minorHAnsi" w:eastAsiaTheme="minorEastAsia" w:hAnsiTheme="minorHAnsi" w:cstheme="minorBidi"/>
              <w:noProof/>
              <w:sz w:val="22"/>
              <w:szCs w:val="22"/>
            </w:rPr>
          </w:pPr>
          <w:del w:id="385" w:author="Martin Škára" w:date="2018-04-21T10:25:00Z">
            <w:r w:rsidRPr="00FF620C" w:rsidDel="00FF620C">
              <w:rPr>
                <w:noProof/>
                <w:rPrChange w:id="386" w:author="Martin Škára" w:date="2018-04-21T10:25:00Z">
                  <w:rPr>
                    <w:rStyle w:val="Hypertextovodkaz"/>
                    <w:noProof/>
                  </w:rPr>
                </w:rPrChange>
              </w:rPr>
              <w:delText>6.2.</w:delText>
            </w:r>
            <w:r w:rsidDel="00FF620C">
              <w:rPr>
                <w:rFonts w:asciiTheme="minorHAnsi" w:eastAsiaTheme="minorEastAsia" w:hAnsiTheme="minorHAnsi" w:cstheme="minorBidi"/>
                <w:noProof/>
                <w:sz w:val="22"/>
                <w:szCs w:val="22"/>
              </w:rPr>
              <w:tab/>
            </w:r>
            <w:r w:rsidRPr="00FF620C" w:rsidDel="00FF620C">
              <w:rPr>
                <w:noProof/>
                <w:rPrChange w:id="387" w:author="Martin Škára" w:date="2018-04-21T10:25:00Z">
                  <w:rPr>
                    <w:rStyle w:val="Hypertextovodkaz"/>
                    <w:noProof/>
                  </w:rPr>
                </w:rPrChange>
              </w:rPr>
              <w:delText>Publikování knihovny</w:delText>
            </w:r>
            <w:r w:rsidDel="00FF620C">
              <w:rPr>
                <w:noProof/>
                <w:webHidden/>
              </w:rPr>
              <w:tab/>
              <w:delText>56</w:delText>
            </w:r>
          </w:del>
        </w:p>
        <w:p w14:paraId="1ADA884F" w14:textId="7EEB9F23" w:rsidR="004E4A54" w:rsidDel="00FF620C" w:rsidRDefault="004E4A54">
          <w:pPr>
            <w:pStyle w:val="Obsah1"/>
            <w:rPr>
              <w:del w:id="388" w:author="Martin Škára" w:date="2018-04-21T10:25:00Z"/>
              <w:rFonts w:asciiTheme="minorHAnsi" w:eastAsiaTheme="minorEastAsia" w:hAnsiTheme="minorHAnsi" w:cstheme="minorBidi"/>
              <w:noProof/>
              <w:sz w:val="22"/>
              <w:szCs w:val="22"/>
            </w:rPr>
          </w:pPr>
          <w:del w:id="389" w:author="Martin Škára" w:date="2018-04-21T10:25:00Z">
            <w:r w:rsidRPr="00FF620C" w:rsidDel="00FF620C">
              <w:rPr>
                <w:rFonts w:eastAsiaTheme="minorHAnsi"/>
                <w:noProof/>
                <w:rPrChange w:id="390" w:author="Martin Škára" w:date="2018-04-21T10:25:00Z">
                  <w:rPr>
                    <w:rStyle w:val="Hypertextovodkaz"/>
                    <w:rFonts w:eastAsiaTheme="minorHAnsi"/>
                    <w:noProof/>
                  </w:rPr>
                </w:rPrChange>
              </w:rPr>
              <w:delText>Závěr</w:delText>
            </w:r>
            <w:r w:rsidDel="00FF620C">
              <w:rPr>
                <w:noProof/>
                <w:webHidden/>
              </w:rPr>
              <w:tab/>
              <w:delText>57</w:delText>
            </w:r>
          </w:del>
        </w:p>
        <w:p w14:paraId="4CAC08CE" w14:textId="139581A4" w:rsidR="004E4A54" w:rsidDel="00FF620C" w:rsidRDefault="004E4A54">
          <w:pPr>
            <w:pStyle w:val="Obsah1"/>
            <w:rPr>
              <w:del w:id="391" w:author="Martin Škára" w:date="2018-04-21T10:25:00Z"/>
              <w:rFonts w:asciiTheme="minorHAnsi" w:eastAsiaTheme="minorEastAsia" w:hAnsiTheme="minorHAnsi" w:cstheme="minorBidi"/>
              <w:noProof/>
              <w:sz w:val="22"/>
              <w:szCs w:val="22"/>
            </w:rPr>
          </w:pPr>
          <w:del w:id="392" w:author="Martin Škára" w:date="2018-04-21T10:25:00Z">
            <w:r w:rsidRPr="00FF620C" w:rsidDel="00FF620C">
              <w:rPr>
                <w:noProof/>
                <w:rPrChange w:id="393" w:author="Martin Škára" w:date="2018-04-21T10:25:00Z">
                  <w:rPr>
                    <w:rStyle w:val="Hypertextovodkaz"/>
                    <w:noProof/>
                  </w:rPr>
                </w:rPrChange>
              </w:rPr>
              <w:delText>Terminologický slovník</w:delText>
            </w:r>
            <w:r w:rsidDel="00FF620C">
              <w:rPr>
                <w:noProof/>
                <w:webHidden/>
              </w:rPr>
              <w:tab/>
              <w:delText>59</w:delText>
            </w:r>
          </w:del>
        </w:p>
        <w:p w14:paraId="7EDA92F6" w14:textId="05E364F0" w:rsidR="004E4A54" w:rsidDel="00FF620C" w:rsidRDefault="004E4A54">
          <w:pPr>
            <w:pStyle w:val="Obsah1"/>
            <w:rPr>
              <w:del w:id="394" w:author="Martin Škára" w:date="2018-04-21T10:25:00Z"/>
              <w:rFonts w:asciiTheme="minorHAnsi" w:eastAsiaTheme="minorEastAsia" w:hAnsiTheme="minorHAnsi" w:cstheme="minorBidi"/>
              <w:noProof/>
              <w:sz w:val="22"/>
              <w:szCs w:val="22"/>
            </w:rPr>
          </w:pPr>
          <w:del w:id="395" w:author="Martin Škára" w:date="2018-04-21T10:25:00Z">
            <w:r w:rsidRPr="00FF620C" w:rsidDel="00FF620C">
              <w:rPr>
                <w:noProof/>
                <w:rPrChange w:id="396" w:author="Martin Škára" w:date="2018-04-21T10:25:00Z">
                  <w:rPr>
                    <w:rStyle w:val="Hypertextovodkaz"/>
                    <w:noProof/>
                  </w:rPr>
                </w:rPrChange>
              </w:rPr>
              <w:delText>Použitá literatura</w:delText>
            </w:r>
            <w:r w:rsidDel="00FF620C">
              <w:rPr>
                <w:noProof/>
                <w:webHidden/>
              </w:rPr>
              <w:tab/>
              <w:delText>64</w:delText>
            </w:r>
          </w:del>
        </w:p>
        <w:p w14:paraId="2244D630" w14:textId="7FEE6065" w:rsidR="004E4A54" w:rsidDel="00FF620C" w:rsidRDefault="004E4A54">
          <w:pPr>
            <w:pStyle w:val="Obsah1"/>
            <w:rPr>
              <w:del w:id="397" w:author="Martin Škára" w:date="2018-04-21T10:25:00Z"/>
              <w:rFonts w:asciiTheme="minorHAnsi" w:eastAsiaTheme="minorEastAsia" w:hAnsiTheme="minorHAnsi" w:cstheme="minorBidi"/>
              <w:noProof/>
              <w:sz w:val="22"/>
              <w:szCs w:val="22"/>
            </w:rPr>
          </w:pPr>
          <w:del w:id="398" w:author="Martin Škára" w:date="2018-04-21T10:25:00Z">
            <w:r w:rsidRPr="00FF620C" w:rsidDel="00FF620C">
              <w:rPr>
                <w:noProof/>
                <w:rPrChange w:id="399" w:author="Martin Škára" w:date="2018-04-21T10:25:00Z">
                  <w:rPr>
                    <w:rStyle w:val="Hypertextovodkaz"/>
                    <w:noProof/>
                  </w:rPr>
                </w:rPrChange>
              </w:rPr>
              <w:delText>Seznam obrázků</w:delText>
            </w:r>
            <w:r w:rsidDel="00FF620C">
              <w:rPr>
                <w:noProof/>
                <w:webHidden/>
              </w:rPr>
              <w:tab/>
              <w:delText>66</w:delText>
            </w:r>
          </w:del>
        </w:p>
        <w:p w14:paraId="45D9BBCA" w14:textId="26B3B57E" w:rsidR="004E4A54" w:rsidDel="00FF620C" w:rsidRDefault="004E4A54">
          <w:pPr>
            <w:pStyle w:val="Obsah1"/>
            <w:rPr>
              <w:del w:id="400" w:author="Martin Škára" w:date="2018-04-21T10:25:00Z"/>
              <w:rFonts w:asciiTheme="minorHAnsi" w:eastAsiaTheme="minorEastAsia" w:hAnsiTheme="minorHAnsi" w:cstheme="minorBidi"/>
              <w:noProof/>
              <w:sz w:val="22"/>
              <w:szCs w:val="22"/>
            </w:rPr>
          </w:pPr>
          <w:del w:id="401" w:author="Martin Škára" w:date="2018-04-21T10:25:00Z">
            <w:r w:rsidRPr="00FF620C" w:rsidDel="00FF620C">
              <w:rPr>
                <w:noProof/>
                <w:rPrChange w:id="402" w:author="Martin Škára" w:date="2018-04-21T10:25:00Z">
                  <w:rPr>
                    <w:rStyle w:val="Hypertextovodkaz"/>
                    <w:noProof/>
                  </w:rPr>
                </w:rPrChange>
              </w:rPr>
              <w:delText>Seznam kódů</w:delText>
            </w:r>
            <w:r w:rsidDel="00FF620C">
              <w:rPr>
                <w:noProof/>
                <w:webHidden/>
              </w:rPr>
              <w:tab/>
              <w:delText>68</w:delText>
            </w:r>
          </w:del>
        </w:p>
        <w:p w14:paraId="4D0611BE" w14:textId="3143E182" w:rsidR="004E4A54" w:rsidDel="00FF620C" w:rsidRDefault="004E4A54">
          <w:pPr>
            <w:pStyle w:val="Obsah1"/>
            <w:rPr>
              <w:del w:id="403" w:author="Martin Škára" w:date="2018-04-21T10:25:00Z"/>
              <w:rFonts w:asciiTheme="minorHAnsi" w:eastAsiaTheme="minorEastAsia" w:hAnsiTheme="minorHAnsi" w:cstheme="minorBidi"/>
              <w:noProof/>
              <w:sz w:val="22"/>
              <w:szCs w:val="22"/>
            </w:rPr>
          </w:pPr>
          <w:del w:id="404" w:author="Martin Škára" w:date="2018-04-21T10:25:00Z">
            <w:r w:rsidRPr="00FF620C" w:rsidDel="00FF620C">
              <w:rPr>
                <w:noProof/>
                <w:rPrChange w:id="405" w:author="Martin Škára" w:date="2018-04-21T10:25:00Z">
                  <w:rPr>
                    <w:rStyle w:val="Hypertextovodkaz"/>
                    <w:noProof/>
                  </w:rPr>
                </w:rPrChange>
              </w:rPr>
              <w:delText>Příloha A: Elektronické přílohy</w:delText>
            </w:r>
            <w:r w:rsidDel="00FF620C">
              <w:rPr>
                <w:noProof/>
                <w:webHidden/>
              </w:rPr>
              <w:tab/>
              <w:delText>69</w:delText>
            </w:r>
          </w:del>
        </w:p>
        <w:p w14:paraId="7CE38C4C" w14:textId="77777777" w:rsidR="00F03121" w:rsidRDefault="00A93A63" w:rsidP="00DA63B2">
          <w:pPr>
            <w:spacing w:before="120" w:beforeAutospacing="0" w:after="120" w:afterAutospacing="0"/>
          </w:pPr>
          <w:r>
            <w:rPr>
              <w:b/>
              <w:bCs/>
            </w:rPr>
            <w:fldChar w:fldCharType="end"/>
          </w:r>
        </w:p>
      </w:sdtContent>
    </w:sdt>
    <w:p w14:paraId="408A3D7D" w14:textId="77777777" w:rsidR="008D61D6" w:rsidRDefault="008D61D6">
      <w:pPr>
        <w:widowControl/>
        <w:spacing w:before="0" w:beforeAutospacing="0" w:after="160" w:afterAutospacing="0" w:line="259" w:lineRule="auto"/>
        <w:jc w:val="left"/>
        <w:rPr>
          <w:rFonts w:eastAsiaTheme="minorHAnsi" w:cstheme="minorBidi"/>
          <w:lang w:eastAsia="en-US"/>
        </w:rPr>
      </w:pPr>
      <w:r>
        <w:br w:type="page"/>
      </w:r>
    </w:p>
    <w:p w14:paraId="1265C43F" w14:textId="77777777" w:rsidR="00002A14" w:rsidRPr="00AF1F67" w:rsidRDefault="00002A14" w:rsidP="00AF1F67">
      <w:pPr>
        <w:pStyle w:val="1rove"/>
        <w:rPr>
          <w:rFonts w:eastAsiaTheme="minorHAnsi"/>
        </w:rPr>
      </w:pPr>
      <w:bookmarkStart w:id="406" w:name="_Toc510899346"/>
      <w:bookmarkStart w:id="407" w:name="_Toc512069665"/>
      <w:r w:rsidRPr="00AF1F67">
        <w:rPr>
          <w:rFonts w:eastAsiaTheme="minorHAnsi"/>
        </w:rPr>
        <w:lastRenderedPageBreak/>
        <w:t>Úvod</w:t>
      </w:r>
      <w:bookmarkEnd w:id="406"/>
      <w:bookmarkEnd w:id="407"/>
    </w:p>
    <w:p w14:paraId="65266493" w14:textId="77777777" w:rsidR="008A6D40" w:rsidRDefault="00A1440C" w:rsidP="00AF1F67">
      <w:pPr>
        <w:pStyle w:val="0Bezny"/>
      </w:pPr>
      <w:r w:rsidRPr="00A1440C">
        <w:t>J</w:t>
      </w:r>
      <w:r>
        <w:t xml:space="preserve">ednou z částí vývoje, kterou musí </w:t>
      </w:r>
      <w:r w:rsidR="00DE62F2">
        <w:t>p</w:t>
      </w:r>
      <w:r w:rsidR="00F03121">
        <w:t xml:space="preserve">rojít </w:t>
      </w:r>
      <w:r>
        <w:t>každá webová stránk</w:t>
      </w:r>
      <w:r w:rsidR="00F03121">
        <w:t xml:space="preserve">a, </w:t>
      </w:r>
      <w:r>
        <w:t>je tvorba grafického rozhraní. Jelikož ale na stránkách můžeme často najít společné prvky či styly, vytvářet tak vše stále znovu by bylo</w:t>
      </w:r>
      <w:r w:rsidR="009F6A8E">
        <w:t xml:space="preserve"> </w:t>
      </w:r>
      <w:r>
        <w:t xml:space="preserve">velmi časově náročné a </w:t>
      </w:r>
      <w:r w:rsidR="00BB2059">
        <w:t>tudíž</w:t>
      </w:r>
      <w:r>
        <w:t xml:space="preserve"> kontraproduktivní. I proto vznikají </w:t>
      </w:r>
      <w:r w:rsidR="00D77A4C">
        <w:t xml:space="preserve">znovupoužitelné </w:t>
      </w:r>
      <w:r>
        <w:t>knihovny, které</w:t>
      </w:r>
      <w:r w:rsidR="00D77A4C">
        <w:t xml:space="preserve"> vývoj grafického rozhraní zjednodušují a často </w:t>
      </w:r>
      <w:r w:rsidR="00BB2059">
        <w:t xml:space="preserve">právě </w:t>
      </w:r>
      <w:r w:rsidR="00D77A4C">
        <w:t>stránce definují i základní vzhled. Pro</w:t>
      </w:r>
      <w:r w:rsidR="00F03121">
        <w:t> </w:t>
      </w:r>
      <w:r w:rsidR="00D77A4C">
        <w:t xml:space="preserve"> vývojáře může tak vyvstat otázka, kterou z těchto knihoven zvolit či případně </w:t>
      </w:r>
      <w:del w:id="408" w:author="Martin Škára" w:date="2018-04-21T10:15:00Z">
        <w:r w:rsidR="00D77A4C" w:rsidDel="00AE6779">
          <w:delText>ne</w:delText>
        </w:r>
      </w:del>
      <w:r w:rsidR="00D77A4C">
        <w:t xml:space="preserve">vyvinout nástroj vlastní, který bude plně vyhovovat jeho požadavkům. </w:t>
      </w:r>
    </w:p>
    <w:p w14:paraId="0CED4461" w14:textId="4A9A0F6A" w:rsidR="008A6D40" w:rsidRDefault="008A6D40" w:rsidP="00AF1F67">
      <w:pPr>
        <w:pStyle w:val="0Bezny"/>
      </w:pPr>
      <w:r>
        <w:t>Autor</w:t>
      </w:r>
      <w:r w:rsidR="00D97BD8">
        <w:t xml:space="preserve"> práce</w:t>
      </w:r>
      <w:r>
        <w:t xml:space="preserve"> je zaměstnancem firmy Appio Digital</w:t>
      </w:r>
      <w:r w:rsidR="00BB2059">
        <w:t xml:space="preserve"> s.r.o. (dále Appio)</w:t>
      </w:r>
      <w:r>
        <w:t xml:space="preserve">, kde působí jako webový kodér. Věnuje se tak zejména vývoji uživatelského a grafického rozhraní. </w:t>
      </w:r>
      <w:r w:rsidR="00E33301">
        <w:t>Na starost má zejména projekty menšího rozsahu, které běží na PHP frameworku Symfony (</w:t>
      </w:r>
      <w:r w:rsidR="00AE6779">
        <w:fldChar w:fldCharType="begin"/>
      </w:r>
      <w:r w:rsidR="00AE6779">
        <w:instrText xml:space="preserve"> HYPERLINK "https://symfony.com/" </w:instrText>
      </w:r>
      <w:ins w:id="409" w:author="Martin Škára" w:date="2018-04-21T10:25:00Z"/>
      <w:r w:rsidR="00AE6779">
        <w:fldChar w:fldCharType="separate"/>
      </w:r>
      <w:r w:rsidR="00E33301" w:rsidRPr="00921D54">
        <w:rPr>
          <w:rStyle w:val="Hypertextovodkaz"/>
        </w:rPr>
        <w:t>https://symfony.com/</w:t>
      </w:r>
      <w:r w:rsidR="00AE6779">
        <w:rPr>
          <w:rStyle w:val="Hypertextovodkaz"/>
        </w:rPr>
        <w:fldChar w:fldCharType="end"/>
      </w:r>
      <w:r w:rsidR="00E33301">
        <w:t>). Nástroje pro</w:t>
      </w:r>
      <w:r w:rsidR="00F03121">
        <w:t> </w:t>
      </w:r>
      <w:r w:rsidR="00E33301">
        <w:t xml:space="preserve">tvorbu grafického rozhraní si pak určují sami kodéři. Momentální situace je taková, že každý z projektů je tvořen </w:t>
      </w:r>
      <w:r w:rsidR="00BB2059">
        <w:t xml:space="preserve">pomocí jiné knihovny či </w:t>
      </w:r>
      <w:r w:rsidR="00E60159">
        <w:t>vlastních nástrojů jednotlivých vývojářů</w:t>
      </w:r>
      <w:r w:rsidR="00BB2059">
        <w:t xml:space="preserve"> </w:t>
      </w:r>
      <w:r w:rsidR="00E33301">
        <w:t>a některé z komponent webových stránek (např.</w:t>
      </w:r>
      <w:r w:rsidR="00F03121">
        <w:t> </w:t>
      </w:r>
      <w:r w:rsidR="00E33301">
        <w:t xml:space="preserve">menu) nejsou vytvářeny jako znovupoužitelné, což brzdí vývoj zejména z časového hlediska. </w:t>
      </w:r>
      <w:r w:rsidR="00876F57">
        <w:t xml:space="preserve">Bylo by tak vhodné </w:t>
      </w:r>
      <w:r w:rsidR="00E33301">
        <w:t>používat pouze jeden stálý nástroj pro tvorbu takových projektů. Jelikož autorovi práce nevyhovují již hotové knihovny</w:t>
      </w:r>
      <w:r w:rsidR="00AF1F67">
        <w:t>, rozhodl se</w:t>
      </w:r>
      <w:r w:rsidR="003F3440">
        <w:t> </w:t>
      </w:r>
      <w:r w:rsidR="00AF1F67">
        <w:t>v</w:t>
      </w:r>
      <w:r w:rsidR="00E33301">
        <w:t xml:space="preserve">yvinout </w:t>
      </w:r>
      <w:r w:rsidR="0000375C">
        <w:t>nástroj</w:t>
      </w:r>
      <w:r w:rsidR="00E33301">
        <w:t xml:space="preserve"> vlastní, kter</w:t>
      </w:r>
      <w:r w:rsidR="0000375C">
        <w:t>ý</w:t>
      </w:r>
      <w:r w:rsidR="00E33301">
        <w:t xml:space="preserve"> bude </w:t>
      </w:r>
      <w:r w:rsidR="00AF1F67">
        <w:t>čerpat</w:t>
      </w:r>
      <w:r w:rsidR="00E33301">
        <w:t xml:space="preserve"> </w:t>
      </w:r>
      <w:r w:rsidR="00AF1F67">
        <w:t>z</w:t>
      </w:r>
      <w:r w:rsidR="00F03121">
        <w:t> </w:t>
      </w:r>
      <w:r w:rsidR="00E33301">
        <w:t>již</w:t>
      </w:r>
      <w:r w:rsidR="00F03121">
        <w:t> </w:t>
      </w:r>
      <w:r w:rsidR="00AF1F67">
        <w:t>vytvořených</w:t>
      </w:r>
      <w:r w:rsidR="00E33301">
        <w:t xml:space="preserve"> projektů</w:t>
      </w:r>
      <w:r w:rsidR="00AF1F67">
        <w:t xml:space="preserve"> a bude tak</w:t>
      </w:r>
      <w:r w:rsidR="003F3440">
        <w:t> </w:t>
      </w:r>
      <w:r w:rsidR="00AF1F67">
        <w:t>korespondovat s požadavky autora</w:t>
      </w:r>
      <w:r w:rsidR="00BB2059">
        <w:t xml:space="preserve"> i vývoje</w:t>
      </w:r>
      <w:r w:rsidR="003F3440">
        <w:t xml:space="preserve"> v jeho zaměstnání.</w:t>
      </w:r>
      <w:r w:rsidR="0000375C">
        <w:t xml:space="preserve"> Jeho cílem nebude, na rozdíl od většiny hotových knihoven</w:t>
      </w:r>
      <w:ins w:id="410" w:author="Jiří Škára" w:date="2018-04-19T16:30:00Z">
        <w:r w:rsidR="00A44800">
          <w:t>,</w:t>
        </w:r>
      </w:ins>
      <w:r w:rsidR="0000375C">
        <w:t xml:space="preserve"> náhrada grafického rozhraní, ale</w:t>
      </w:r>
      <w:r w:rsidR="00F03121">
        <w:t> </w:t>
      </w:r>
      <w:r w:rsidR="0000375C">
        <w:t>měl</w:t>
      </w:r>
      <w:r w:rsidR="00F03121">
        <w:t> </w:t>
      </w:r>
      <w:r w:rsidR="0000375C">
        <w:t>by</w:t>
      </w:r>
      <w:r w:rsidR="00F03121">
        <w:t> </w:t>
      </w:r>
      <w:r w:rsidR="0000375C">
        <w:t xml:space="preserve">pomoci s vývojem rozhraní dle různorodého grafického návrhu. </w:t>
      </w:r>
    </w:p>
    <w:p w14:paraId="05650313" w14:textId="77777777" w:rsidR="00E60159" w:rsidRDefault="00E60159" w:rsidP="00AF1F67">
      <w:pPr>
        <w:pStyle w:val="0Bezny"/>
      </w:pPr>
      <w:r>
        <w:t xml:space="preserve">Hlavním cílem práce je vyvinout vlastní </w:t>
      </w:r>
      <w:r w:rsidR="009D716B">
        <w:t>knihovnu</w:t>
      </w:r>
      <w:r>
        <w:t>, kter</w:t>
      </w:r>
      <w:r w:rsidR="009D716B">
        <w:t>á</w:t>
      </w:r>
      <w:r>
        <w:t xml:space="preserve"> usnadní tvorbu grafického rozhraní dle různorodého grafického návrh</w:t>
      </w:r>
      <w:r w:rsidR="00740A1A">
        <w:t>u. Hlavní cíl je dále rozdělen na následující dílčí cíle (DC):</w:t>
      </w:r>
    </w:p>
    <w:p w14:paraId="0F33AE79" w14:textId="42A152E9" w:rsidR="00740A1A" w:rsidRDefault="00780C4A" w:rsidP="00B14770">
      <w:pPr>
        <w:pStyle w:val="0Bezny"/>
        <w:numPr>
          <w:ilvl w:val="0"/>
          <w:numId w:val="41"/>
        </w:numPr>
        <w:spacing w:after="160"/>
        <w:ind w:left="851" w:hanging="851"/>
      </w:pPr>
      <w:r>
        <w:t>Prvním dílčím cílem (DC1) je v</w:t>
      </w:r>
      <w:r w:rsidR="00740A1A">
        <w:t>ytvoření grid systému (struktury sloužící k pozicování jednotlivých prvků a lze díky ní tak snadno řadit prvky do řádků či sloupců</w:t>
      </w:r>
      <w:r>
        <w:t xml:space="preserve">). </w:t>
      </w:r>
      <w:r w:rsidR="00A93A63">
        <w:fldChar w:fldCharType="begin"/>
      </w:r>
      <w:r>
        <w:instrText xml:space="preserve"> REF _Ref504754491 \r \h </w:instrText>
      </w:r>
      <w:r w:rsidR="00A93A63">
        <w:fldChar w:fldCharType="separate"/>
      </w:r>
      <w:r w:rsidR="00FF620C">
        <w:t>[1]</w:t>
      </w:r>
      <w:r w:rsidR="00A93A63">
        <w:fldChar w:fldCharType="end"/>
      </w:r>
    </w:p>
    <w:p w14:paraId="4CB8FEC5" w14:textId="77777777" w:rsidR="00780C4A" w:rsidRDefault="00780C4A" w:rsidP="00B14770">
      <w:pPr>
        <w:pStyle w:val="0Bezny"/>
        <w:numPr>
          <w:ilvl w:val="0"/>
          <w:numId w:val="41"/>
        </w:numPr>
        <w:spacing w:after="160"/>
        <w:ind w:left="851" w:hanging="851"/>
      </w:pPr>
      <w:r>
        <w:t>Druhým dílčím cílem (DC2) je vytvoření znovupoužitelných komponent, které budou vycházet z běžných prvků objevujících se často na webových stránkách.</w:t>
      </w:r>
    </w:p>
    <w:p w14:paraId="7012A8D9" w14:textId="77777777" w:rsidR="00780C4A" w:rsidRDefault="00780C4A" w:rsidP="00B14770">
      <w:pPr>
        <w:pStyle w:val="0Bezny"/>
        <w:numPr>
          <w:ilvl w:val="0"/>
          <w:numId w:val="41"/>
        </w:numPr>
        <w:spacing w:after="160"/>
        <w:ind w:left="851" w:hanging="851"/>
      </w:pPr>
      <w:r>
        <w:t>Třetím dílčím cílem (DC3) je vytvoření pomocných tříd, které umožní vývojářům urychlit další vývoj částí stránek, které ze samotné knihovny vycházet nebudou.</w:t>
      </w:r>
    </w:p>
    <w:p w14:paraId="16E49282" w14:textId="77777777" w:rsidR="00780C4A" w:rsidRDefault="00780C4A" w:rsidP="00B14770">
      <w:pPr>
        <w:pStyle w:val="0Bezny"/>
        <w:numPr>
          <w:ilvl w:val="0"/>
          <w:numId w:val="41"/>
        </w:numPr>
        <w:spacing w:after="160"/>
        <w:ind w:left="851" w:hanging="851"/>
      </w:pPr>
      <w:r>
        <w:t>Čtvrtým dílčím cílem (DC4) je vytvoření dokumentace pro všechny vytvořené části knihovny.</w:t>
      </w:r>
    </w:p>
    <w:p w14:paraId="59D53A80" w14:textId="77777777" w:rsidR="00780C4A" w:rsidRDefault="00780C4A" w:rsidP="00B14770">
      <w:pPr>
        <w:pStyle w:val="0Bezny"/>
        <w:numPr>
          <w:ilvl w:val="0"/>
          <w:numId w:val="41"/>
        </w:numPr>
        <w:spacing w:after="160"/>
        <w:ind w:left="851" w:hanging="851"/>
      </w:pPr>
      <w:r>
        <w:lastRenderedPageBreak/>
        <w:t>Posledním, pátým dílčím cílem (DC5)</w:t>
      </w:r>
      <w:ins w:id="411" w:author="Jiří Škára" w:date="2018-04-19T16:32:00Z">
        <w:r w:rsidR="00DD1BCA">
          <w:t>,</w:t>
        </w:r>
      </w:ins>
      <w:r>
        <w:t xml:space="preserve"> je vytvoření modelových stránek pro demonstraci možností </w:t>
      </w:r>
      <w:r w:rsidR="009D716B">
        <w:t xml:space="preserve">implementované </w:t>
      </w:r>
      <w:r>
        <w:t>knihovny, které budou používat grid systém, hotové komponenty i pomocné třídy vytvořené knihovny.</w:t>
      </w:r>
    </w:p>
    <w:p w14:paraId="64321FF5" w14:textId="77777777" w:rsidR="00D50060" w:rsidRPr="00D50060" w:rsidRDefault="00780C4A" w:rsidP="00966481">
      <w:pPr>
        <w:pStyle w:val="0Bezny"/>
      </w:pPr>
      <w:r>
        <w:t>Z hlediska struktury práce jsou v</w:t>
      </w:r>
      <w:r w:rsidR="00D50060">
        <w:t> první kapitol</w:t>
      </w:r>
      <w:r>
        <w:t>e p</w:t>
      </w:r>
      <w:r w:rsidR="00D50060">
        <w:t>opsány technologie, které autor při tvorbě knihovny využil</w:t>
      </w:r>
      <w:r w:rsidR="005D31D1">
        <w:t>. V d</w:t>
      </w:r>
      <w:r w:rsidR="009D716B">
        <w:t>ruhé</w:t>
      </w:r>
      <w:r w:rsidR="005D31D1">
        <w:t xml:space="preserve"> kapitole jsou rozebrány již hotová řešení (knihovny), jež se autor snaží analyzovat zejména z hlediska potřeb budoucích projektů a některými těmito řešeními se nechává dále inspirovat v samotné tvorbě knihovny. </w:t>
      </w:r>
      <w:r w:rsidR="009D716B">
        <w:t>K</w:t>
      </w:r>
      <w:r w:rsidR="005D31D1">
        <w:t>apitoly</w:t>
      </w:r>
      <w:r w:rsidR="009D716B">
        <w:t xml:space="preserve"> 3 a 4</w:t>
      </w:r>
      <w:r w:rsidR="005D31D1">
        <w:t xml:space="preserve"> se věnují již návrhu a vývoji samotného nástroje. V kapitole 5 se pak autor věnuje vytvoření modelových stránek a příkladů, s jejichž pomocí chce demonstrovat možnosti</w:t>
      </w:r>
      <w:r w:rsidR="00876F57">
        <w:t xml:space="preserve"> knihovny</w:t>
      </w:r>
      <w:r w:rsidR="005D31D1">
        <w:t xml:space="preserve">. </w:t>
      </w:r>
      <w:r w:rsidR="00E51691">
        <w:t xml:space="preserve">Kapitola 6 </w:t>
      </w:r>
      <w:r>
        <w:t>se zabývá vytvořením dokumentace a</w:t>
      </w:r>
      <w:r w:rsidR="009D716B">
        <w:t> </w:t>
      </w:r>
      <w:r>
        <w:t xml:space="preserve">publikováním knihovny. </w:t>
      </w:r>
      <w:r w:rsidR="005D31D1">
        <w:t>Práce tak může sloužit jako příklad pro další vývojáře, kteří by se chtěli pustit do vývoje obdobné knihovny. Autor předpokládá, že čtenář má alespoň základní povědomí o</w:t>
      </w:r>
      <w:r w:rsidR="009D716B">
        <w:t> </w:t>
      </w:r>
      <w:r w:rsidR="005D31D1">
        <w:t xml:space="preserve">vytváření webových stránek. </w:t>
      </w:r>
    </w:p>
    <w:p w14:paraId="7200E393" w14:textId="77777777" w:rsidR="006A46DF" w:rsidRDefault="004E5C3E" w:rsidP="006A46DF">
      <w:pPr>
        <w:pStyle w:val="1rove"/>
        <w:numPr>
          <w:ilvl w:val="0"/>
          <w:numId w:val="31"/>
        </w:numPr>
        <w:ind w:left="851" w:hanging="851"/>
        <w:rPr>
          <w:rFonts w:eastAsiaTheme="minorHAnsi"/>
        </w:rPr>
      </w:pPr>
      <w:r>
        <w:br w:type="page"/>
      </w:r>
      <w:bookmarkStart w:id="412" w:name="_Toc510899347"/>
      <w:bookmarkStart w:id="413" w:name="_Toc512069666"/>
      <w:r w:rsidR="006A46DF">
        <w:rPr>
          <w:rFonts w:eastAsiaTheme="minorHAnsi"/>
        </w:rPr>
        <w:lastRenderedPageBreak/>
        <w:t>Použité technologie</w:t>
      </w:r>
      <w:bookmarkEnd w:id="412"/>
      <w:bookmarkEnd w:id="413"/>
    </w:p>
    <w:p w14:paraId="27277BFC" w14:textId="77777777" w:rsidR="006A46DF" w:rsidRPr="00B93DF3" w:rsidRDefault="006A46DF" w:rsidP="006A46DF">
      <w:pPr>
        <w:pStyle w:val="0Bezny"/>
      </w:pPr>
      <w:r>
        <w:t xml:space="preserve">V této kapitole </w:t>
      </w:r>
      <w:r w:rsidR="005C1BE1">
        <w:t>jsou</w:t>
      </w:r>
      <w:r>
        <w:t xml:space="preserve"> popsány technologie, které b</w:t>
      </w:r>
      <w:r w:rsidR="008F2A7B">
        <w:t>yly</w:t>
      </w:r>
      <w:r>
        <w:t xml:space="preserve"> použity při vytváření samotné knihovny</w:t>
      </w:r>
      <w:r w:rsidR="00B4184F">
        <w:t xml:space="preserve"> (</w:t>
      </w:r>
      <w:r w:rsidR="005C1BE1">
        <w:t xml:space="preserve">z nichž většinu používají i již hotová </w:t>
      </w:r>
      <w:r w:rsidR="006E7988">
        <w:t xml:space="preserve">alternativní </w:t>
      </w:r>
      <w:r w:rsidR="005C1BE1">
        <w:t>řešení, popsána v kapitole 2</w:t>
      </w:r>
      <w:r w:rsidR="00B4184F">
        <w:t>)</w:t>
      </w:r>
      <w:r w:rsidR="005C1BE1">
        <w:t>.</w:t>
      </w:r>
      <w:r>
        <w:t xml:space="preserve"> </w:t>
      </w:r>
      <w:r w:rsidR="006E7988">
        <w:t xml:space="preserve">Patří mezi ně </w:t>
      </w:r>
      <w:r w:rsidRPr="000661A6">
        <w:rPr>
          <w:i/>
        </w:rPr>
        <w:t>CSS</w:t>
      </w:r>
      <w:r>
        <w:t xml:space="preserve"> a jeho preprocesor</w:t>
      </w:r>
      <w:r w:rsidRPr="000661A6">
        <w:rPr>
          <w:i/>
        </w:rPr>
        <w:t xml:space="preserve"> SASS</w:t>
      </w:r>
      <w:r>
        <w:t xml:space="preserve">, </w:t>
      </w:r>
      <w:r w:rsidRPr="000661A6">
        <w:rPr>
          <w:i/>
        </w:rPr>
        <w:t xml:space="preserve">JavaScript </w:t>
      </w:r>
      <w:r>
        <w:t xml:space="preserve">a jeho knihovna </w:t>
      </w:r>
      <w:r w:rsidRPr="000661A6">
        <w:rPr>
          <w:i/>
        </w:rPr>
        <w:t>jQuery</w:t>
      </w:r>
      <w:r>
        <w:t xml:space="preserve"> a nástroj</w:t>
      </w:r>
      <w:r w:rsidR="00876F57">
        <w:t>e</w:t>
      </w:r>
      <w:r>
        <w:t xml:space="preserve"> pro zkompilování knihovny – </w:t>
      </w:r>
      <w:r w:rsidR="00876F57" w:rsidRPr="000661A6">
        <w:rPr>
          <w:i/>
        </w:rPr>
        <w:t>Yarn</w:t>
      </w:r>
      <w:r w:rsidR="00876F57">
        <w:t xml:space="preserve"> a </w:t>
      </w:r>
      <w:r w:rsidRPr="000661A6">
        <w:rPr>
          <w:i/>
        </w:rPr>
        <w:t>Gulp</w:t>
      </w:r>
      <w:r>
        <w:t xml:space="preserve">. </w:t>
      </w:r>
    </w:p>
    <w:p w14:paraId="30CC3682" w14:textId="77777777" w:rsidR="006A46DF" w:rsidRDefault="006A46DF" w:rsidP="006A46DF">
      <w:pPr>
        <w:pStyle w:val="2rove"/>
        <w:numPr>
          <w:ilvl w:val="1"/>
          <w:numId w:val="31"/>
        </w:numPr>
        <w:ind w:left="851" w:hanging="851"/>
      </w:pPr>
      <w:bookmarkStart w:id="414" w:name="_Toc510899348"/>
      <w:bookmarkStart w:id="415" w:name="_Toc512069667"/>
      <w:r>
        <w:t>CSS</w:t>
      </w:r>
      <w:bookmarkEnd w:id="414"/>
      <w:bookmarkEnd w:id="415"/>
    </w:p>
    <w:p w14:paraId="2553E967" w14:textId="28E21272" w:rsidR="00780C4A" w:rsidRDefault="006A46DF" w:rsidP="006A46DF">
      <w:pPr>
        <w:pStyle w:val="0Bezny"/>
      </w:pPr>
      <w:r>
        <w:t xml:space="preserve">CSS (Cascading Style Sheets) je jazyk, který ovlivňuje vlastnosti zobrazení prvků v souborech vytvořených pomocí jazyka </w:t>
      </w:r>
      <w:r w:rsidRPr="008C1821">
        <w:rPr>
          <w:i/>
        </w:rPr>
        <w:t>HTML</w:t>
      </w:r>
      <w:r w:rsidR="005C1BE1">
        <w:t>, který slouží pro zápis struktury webových stránek</w:t>
      </w:r>
      <w:r>
        <w:t xml:space="preserve"> a dalších</w:t>
      </w:r>
      <w:r w:rsidR="005C1BE1">
        <w:t xml:space="preserve"> souborů</w:t>
      </w:r>
      <w:r>
        <w:t>. Jeho hlavním smyslem je oddělení vzhledových vlastností od obsahu jednotlivých prvků. Jeho současná verze je CSS3, starší verze nabízel</w:t>
      </w:r>
      <w:r w:rsidR="00BF2E1F">
        <w:t>y</w:t>
      </w:r>
      <w:r>
        <w:t xml:space="preserve"> daleko méně možností a vlastností. Již od první verze CSS byla zavedena syntaxe vybírání prvků pomocí selektorů a nastavování jejich hodnot. Nastavovat šly vlastnosti písma a textu, barvy textu i pozadí, rozměry elementů</w:t>
      </w:r>
      <w:r w:rsidR="00BF2E1F">
        <w:t xml:space="preserve">, </w:t>
      </w:r>
      <w:r>
        <w:t>jejich pozice apod.</w:t>
      </w:r>
      <w:r w:rsidR="00780C4A">
        <w:t xml:space="preserve"> </w:t>
      </w:r>
      <w:r w:rsidR="00A93A63">
        <w:fldChar w:fldCharType="begin"/>
      </w:r>
      <w:r w:rsidR="00780C4A">
        <w:instrText xml:space="preserve"> REF _Ref505091025 \r \h </w:instrText>
      </w:r>
      <w:r w:rsidR="00A93A63">
        <w:fldChar w:fldCharType="separate"/>
      </w:r>
      <w:r w:rsidR="00FF620C">
        <w:t>[2]</w:t>
      </w:r>
      <w:r w:rsidR="00A93A63">
        <w:fldChar w:fldCharType="end"/>
      </w:r>
    </w:p>
    <w:p w14:paraId="1F2DD588" w14:textId="77777777" w:rsidR="006A46DF" w:rsidRDefault="006A46DF" w:rsidP="006A46DF">
      <w:pPr>
        <w:pStyle w:val="0Bezny"/>
      </w:pPr>
      <w:r>
        <w:t xml:space="preserve">Zápis CSS může vypadat například takto: </w:t>
      </w:r>
    </w:p>
    <w:p w14:paraId="3C659654" w14:textId="77777777" w:rsidR="006A46DF" w:rsidRDefault="006A46DF" w:rsidP="006A46DF">
      <w:pPr>
        <w:pStyle w:val="kdy"/>
      </w:pPr>
      <w:r>
        <w:t>.text { /*selektor třídy*/</w:t>
      </w:r>
    </w:p>
    <w:p w14:paraId="2044D8C7" w14:textId="77777777" w:rsidR="006A46DF" w:rsidRDefault="006A46DF" w:rsidP="006A46DF">
      <w:pPr>
        <w:pStyle w:val="kdy"/>
      </w:pPr>
      <w:r>
        <w:t xml:space="preserve">  color: black;</w:t>
      </w:r>
    </w:p>
    <w:p w14:paraId="0C3D0FFB" w14:textId="77777777" w:rsidR="006A46DF" w:rsidRDefault="006A46DF" w:rsidP="006A46DF">
      <w:pPr>
        <w:pStyle w:val="kdy"/>
      </w:pPr>
      <w:r>
        <w:t xml:space="preserve">  font-size: 12px;</w:t>
      </w:r>
    </w:p>
    <w:p w14:paraId="1D9AC0D1" w14:textId="77777777" w:rsidR="006A46DF" w:rsidRDefault="006A46DF" w:rsidP="006A46DF">
      <w:pPr>
        <w:pStyle w:val="kdy"/>
      </w:pPr>
      <w:r>
        <w:t xml:space="preserve">  font-weight: bold;</w:t>
      </w:r>
    </w:p>
    <w:p w14:paraId="54E3C0FB" w14:textId="77777777" w:rsidR="006A46DF" w:rsidRDefault="006A46DF" w:rsidP="006A46DF">
      <w:pPr>
        <w:pStyle w:val="kdy"/>
      </w:pPr>
      <w:r>
        <w:t>}</w:t>
      </w:r>
    </w:p>
    <w:p w14:paraId="406F39B8" w14:textId="506D0585" w:rsidR="006A46DF" w:rsidRDefault="006A46DF" w:rsidP="006A46DF">
      <w:pPr>
        <w:pStyle w:val="Titulek"/>
      </w:pPr>
      <w:bookmarkStart w:id="416" w:name="_Toc512069752"/>
      <w:r>
        <w:t xml:space="preserve">Kód </w:t>
      </w:r>
      <w:r w:rsidR="00A93A63">
        <w:fldChar w:fldCharType="begin"/>
      </w:r>
      <w:r w:rsidR="00DA63B2">
        <w:instrText xml:space="preserve"> SEQ Kód \* ARABIC </w:instrText>
      </w:r>
      <w:r w:rsidR="00A93A63">
        <w:fldChar w:fldCharType="separate"/>
      </w:r>
      <w:r w:rsidR="00FF620C">
        <w:rPr>
          <w:noProof/>
        </w:rPr>
        <w:t>1</w:t>
      </w:r>
      <w:r w:rsidR="00A93A63">
        <w:rPr>
          <w:noProof/>
        </w:rPr>
        <w:fldChar w:fldCharType="end"/>
      </w:r>
      <w:r>
        <w:t xml:space="preserve"> - Ukázka zápisu třídy v jazyce CSS [</w:t>
      </w:r>
      <w:r w:rsidR="00E3219F">
        <w:t xml:space="preserve">zdroj </w:t>
      </w:r>
      <w:r>
        <w:t>autor]</w:t>
      </w:r>
      <w:bookmarkEnd w:id="416"/>
    </w:p>
    <w:p w14:paraId="06062E33" w14:textId="1FE836D3" w:rsidR="006A46DF" w:rsidRPr="00D76850" w:rsidRDefault="006A46DF" w:rsidP="006A46DF">
      <w:pPr>
        <w:pStyle w:val="0Bezny"/>
      </w:pPr>
      <w:r>
        <w:t xml:space="preserve">Důležitou funkcí CSS je v dnešní době tvorba </w:t>
      </w:r>
      <w:r w:rsidR="00E51691">
        <w:t>rozložení</w:t>
      </w:r>
      <w:r w:rsidR="009D631A">
        <w:t xml:space="preserve"> (</w:t>
      </w:r>
      <w:r w:rsidR="00E51691">
        <w:t>layoutu</w:t>
      </w:r>
      <w:r w:rsidR="009D631A">
        <w:t>)</w:t>
      </w:r>
      <w:r>
        <w:t xml:space="preserve"> stránky. V minulosti se</w:t>
      </w:r>
      <w:r w:rsidR="009D631A">
        <w:t> </w:t>
      </w:r>
      <w:r>
        <w:t xml:space="preserve">pro tvorbu </w:t>
      </w:r>
      <w:r w:rsidR="00D76850">
        <w:t>rozložení</w:t>
      </w:r>
      <w:r>
        <w:t xml:space="preserve"> stránky používaly </w:t>
      </w:r>
      <w:r w:rsidR="006E7988">
        <w:t xml:space="preserve">HTML </w:t>
      </w:r>
      <w:r>
        <w:t xml:space="preserve">rámy či tabulky. V dnešní době se pro tvorbu </w:t>
      </w:r>
      <w:r w:rsidR="00D76850">
        <w:t>rozložení</w:t>
      </w:r>
      <w:r w:rsidR="00BF2E1F">
        <w:t xml:space="preserve"> </w:t>
      </w:r>
      <w:r>
        <w:t xml:space="preserve">využívají vlastnosti CSS, HTML slouží pouze k znázornění struktury obsahu. </w:t>
      </w:r>
      <w:r w:rsidR="00360C00">
        <w:t>Jak píše Rachel Andrew</w:t>
      </w:r>
      <w:r w:rsidR="005174C9">
        <w:t xml:space="preserve"> v knize CSS3 Layout Modules</w:t>
      </w:r>
      <w:r w:rsidR="00D76850">
        <w:t xml:space="preserve"> (</w:t>
      </w:r>
      <w:r w:rsidR="00A93A63">
        <w:fldChar w:fldCharType="begin"/>
      </w:r>
      <w:r w:rsidR="00D76850">
        <w:instrText xml:space="preserve"> REF _Ref505766889 \r \h </w:instrText>
      </w:r>
      <w:r w:rsidR="00A93A63">
        <w:fldChar w:fldCharType="separate"/>
      </w:r>
      <w:r w:rsidR="00FF620C">
        <w:t>[5]</w:t>
      </w:r>
      <w:r w:rsidR="00A93A63">
        <w:fldChar w:fldCharType="end"/>
      </w:r>
      <w:r w:rsidR="00D76850">
        <w:t>)</w:t>
      </w:r>
      <w:r w:rsidR="00360C00">
        <w:t xml:space="preserve">, před moderními </w:t>
      </w:r>
      <w:r w:rsidR="005174C9">
        <w:t xml:space="preserve">přístupy, které jsou zmíněny dále, </w:t>
      </w:r>
      <w:r>
        <w:t>se využívalo zejména proměnlivých rozměrů prvků</w:t>
      </w:r>
      <w:r w:rsidR="00BF2E1F">
        <w:t xml:space="preserve"> a vlastností </w:t>
      </w:r>
      <w:r w:rsidRPr="00EA74B9">
        <w:rPr>
          <w:rStyle w:val="kdyChar"/>
        </w:rPr>
        <w:t>float</w:t>
      </w:r>
      <w:r w:rsidR="00D76850">
        <w:t xml:space="preserve"> a </w:t>
      </w:r>
      <w:r w:rsidRPr="006E7988">
        <w:rPr>
          <w:rStyle w:val="kdyChar"/>
        </w:rPr>
        <w:t>display</w:t>
      </w:r>
      <w:r w:rsidR="006E7988">
        <w:rPr>
          <w:rStyle w:val="kdyChar"/>
        </w:rPr>
        <w:t>: </w:t>
      </w:r>
      <w:r w:rsidRPr="006E7988">
        <w:rPr>
          <w:rStyle w:val="kdyChar"/>
        </w:rPr>
        <w:t>inline-block</w:t>
      </w:r>
      <w:r>
        <w:t xml:space="preserve">, absolutního pozicování či </w:t>
      </w:r>
      <w:r w:rsidRPr="006E7988">
        <w:rPr>
          <w:rStyle w:val="kdyChar"/>
        </w:rPr>
        <w:t>display</w:t>
      </w:r>
      <w:r w:rsidR="006E7988" w:rsidRPr="006E7988">
        <w:rPr>
          <w:rStyle w:val="kdyChar"/>
        </w:rPr>
        <w:t>: </w:t>
      </w:r>
      <w:r w:rsidRPr="006E7988">
        <w:rPr>
          <w:rStyle w:val="kdyChar"/>
        </w:rPr>
        <w:t>table</w:t>
      </w:r>
      <w:r>
        <w:t>.</w:t>
      </w:r>
      <w:r w:rsidR="009D631A">
        <w:t xml:space="preserve"> </w:t>
      </w:r>
      <w:r w:rsidR="00D76850">
        <w:rPr>
          <w:rStyle w:val="kdyChar"/>
        </w:rPr>
        <w:t>F</w:t>
      </w:r>
      <w:r w:rsidR="009D631A" w:rsidRPr="00EA74B9">
        <w:rPr>
          <w:rStyle w:val="kdyChar"/>
        </w:rPr>
        <w:t>loat</w:t>
      </w:r>
      <w:r w:rsidR="009D631A">
        <w:t xml:space="preserve"> je původně vlastnost určující obtékání prvku, často se</w:t>
      </w:r>
      <w:r w:rsidR="00F03121">
        <w:t> </w:t>
      </w:r>
      <w:r w:rsidR="009D631A">
        <w:t xml:space="preserve">využívá pro zarovnání prvků vedle sebe, čehož se využívá v rámci tvorby grid systémů, stejně jako vlastnosti </w:t>
      </w:r>
      <w:r w:rsidR="009D631A" w:rsidRPr="006E7988">
        <w:rPr>
          <w:rStyle w:val="kdyChar"/>
        </w:rPr>
        <w:t>display: inline-block</w:t>
      </w:r>
      <w:r w:rsidR="009D631A">
        <w:t>.</w:t>
      </w:r>
      <w:r>
        <w:t xml:space="preserve"> Žádná z těchto vlastností však nebyla původně navržena pro tvorbu </w:t>
      </w:r>
      <w:r w:rsidR="00D76850">
        <w:t xml:space="preserve">rozložení </w:t>
      </w:r>
      <w:r>
        <w:t xml:space="preserve">stránky, tudíž se dnes čím dál více přistupuje k novějším CSS modulům. Těmi jsou konkrétně </w:t>
      </w:r>
      <w:r w:rsidRPr="00D76850">
        <w:rPr>
          <w:i/>
        </w:rPr>
        <w:t>flexbox</w:t>
      </w:r>
      <w:r>
        <w:t xml:space="preserve"> a </w:t>
      </w:r>
      <w:r w:rsidRPr="00D76850">
        <w:rPr>
          <w:i/>
        </w:rPr>
        <w:t>CSS</w:t>
      </w:r>
      <w:r w:rsidR="006E7988" w:rsidRPr="00D76850">
        <w:rPr>
          <w:i/>
        </w:rPr>
        <w:t> </w:t>
      </w:r>
      <w:r w:rsidRPr="00D76850">
        <w:rPr>
          <w:i/>
        </w:rPr>
        <w:t>Grid</w:t>
      </w:r>
      <w:r>
        <w:t xml:space="preserve"> (modul jazyka CSS, nikoliv grid systém). Pro </w:t>
      </w:r>
      <w:r>
        <w:lastRenderedPageBreak/>
        <w:t>tvorbu responzivního layoutu</w:t>
      </w:r>
      <w:r w:rsidR="00582369">
        <w:t>, kdy</w:t>
      </w:r>
      <w:r w:rsidR="005174C9">
        <w:t> </w:t>
      </w:r>
      <w:r w:rsidR="00582369">
        <w:t>se stránka navrhuje tak, aby se přizpůsobila</w:t>
      </w:r>
      <w:del w:id="417" w:author="Martin Škára" w:date="2018-04-21T10:16:00Z">
        <w:r w:rsidR="00582369" w:rsidDel="00AE6779">
          <w:delText xml:space="preserve"> </w:delText>
        </w:r>
      </w:del>
      <w:ins w:id="418" w:author="Martin Škára" w:date="2018-04-21T10:16:00Z">
        <w:r w:rsidR="00AE6779">
          <w:t xml:space="preserve"> zařízení uživatele</w:t>
        </w:r>
      </w:ins>
      <w:commentRangeStart w:id="419"/>
      <w:del w:id="420" w:author="Martin Škára" w:date="2018-04-21T10:16:00Z">
        <w:r w:rsidR="00582369" w:rsidDel="00AE6779">
          <w:delText>uživatelovu zařízení</w:delText>
        </w:r>
        <w:commentRangeEnd w:id="419"/>
        <w:r w:rsidR="00DD1BCA" w:rsidDel="00AE6779">
          <w:rPr>
            <w:rStyle w:val="Odkaznakoment"/>
            <w:rFonts w:eastAsia="Times New Roman" w:cs="Times New Roman"/>
            <w:lang w:eastAsia="cs-CZ"/>
          </w:rPr>
          <w:commentReference w:id="419"/>
        </w:r>
      </w:del>
      <w:r w:rsidR="00582369">
        <w:t xml:space="preserve">, </w:t>
      </w:r>
      <w:r>
        <w:t xml:space="preserve">jsou také důležitá pravidla </w:t>
      </w:r>
      <w:r w:rsidRPr="00D76850">
        <w:rPr>
          <w:i/>
        </w:rPr>
        <w:t>Media Queries</w:t>
      </w:r>
      <w:r w:rsidR="00D76850" w:rsidRPr="00D76850">
        <w:t>.</w:t>
      </w:r>
      <w:r w:rsidR="00F27900">
        <w:fldChar w:fldCharType="begin"/>
      </w:r>
      <w:r w:rsidR="00F27900">
        <w:instrText xml:space="preserve"> REF _Ref505685353 \r \h  \* MERGEFORMAT </w:instrText>
      </w:r>
      <w:r w:rsidR="00F27900">
        <w:fldChar w:fldCharType="separate"/>
      </w:r>
      <w:r w:rsidR="00FF620C">
        <w:t>[3]</w:t>
      </w:r>
      <w:r w:rsidR="00F27900">
        <w:fldChar w:fldCharType="end"/>
      </w:r>
      <w:r w:rsidRPr="00D76850">
        <w:t xml:space="preserve"> </w:t>
      </w:r>
      <w:r w:rsidR="00F27900">
        <w:fldChar w:fldCharType="begin"/>
      </w:r>
      <w:r w:rsidR="00F27900">
        <w:instrText xml:space="preserve"> REF _Ref505685355 \r \h  \* MERGEFORMAT </w:instrText>
      </w:r>
      <w:r w:rsidR="00F27900">
        <w:fldChar w:fldCharType="separate"/>
      </w:r>
      <w:r w:rsidR="00FF620C">
        <w:t>[4]</w:t>
      </w:r>
      <w:r w:rsidR="00F27900">
        <w:fldChar w:fldCharType="end"/>
      </w:r>
      <w:r w:rsidR="00B47423">
        <w:t xml:space="preserve"> </w:t>
      </w:r>
      <w:r w:rsidR="00F27900">
        <w:fldChar w:fldCharType="begin"/>
      </w:r>
      <w:r w:rsidR="00F27900">
        <w:instrText xml:space="preserve"> REF _Ref505766889 \r \h  \* MERGEFORMAT </w:instrText>
      </w:r>
      <w:r w:rsidR="00F27900">
        <w:fldChar w:fldCharType="separate"/>
      </w:r>
      <w:r w:rsidR="00FF620C">
        <w:t>[5]</w:t>
      </w:r>
      <w:r w:rsidR="00F27900">
        <w:fldChar w:fldCharType="end"/>
      </w:r>
    </w:p>
    <w:p w14:paraId="362712A6" w14:textId="77777777" w:rsidR="006A46DF" w:rsidRDefault="006A46DF" w:rsidP="006A46DF">
      <w:pPr>
        <w:pStyle w:val="3rove"/>
        <w:numPr>
          <w:ilvl w:val="2"/>
          <w:numId w:val="31"/>
        </w:numPr>
        <w:ind w:left="851" w:hanging="851"/>
      </w:pPr>
      <w:bookmarkStart w:id="421" w:name="_Toc510899349"/>
      <w:bookmarkStart w:id="422" w:name="_Toc512069668"/>
      <w:r>
        <w:t>Media Queries</w:t>
      </w:r>
      <w:bookmarkEnd w:id="421"/>
      <w:bookmarkEnd w:id="422"/>
    </w:p>
    <w:p w14:paraId="14034605" w14:textId="56DB2466" w:rsidR="006A46DF" w:rsidRDefault="00AE6779" w:rsidP="006A46DF">
      <w:pPr>
        <w:pStyle w:val="0Bezny"/>
      </w:pPr>
      <w:r>
        <w:rPr>
          <w:noProof/>
          <w:lang w:eastAsia="cs-CZ"/>
        </w:rPr>
        <w:pict w14:anchorId="256BE432">
          <v:shapetype id="_x0000_t202" coordsize="21600,21600" o:spt="202" path="m,l,21600r21600,l21600,xe">
            <v:stroke joinstyle="miter"/>
            <v:path gradientshapeok="t" o:connecttype="rect"/>
          </v:shapetype>
          <v:shape id="Textové pole 2" o:spid="_x0000_s1026" type="#_x0000_t202" style="position:absolute;left:0;text-align:left;margin-left:0;margin-top:393.1pt;width:453.6pt;height:.05pt;z-index:-251658240;visibility:visible;mso-position-horizontal:left;mso-position-horizontal-relative:margin;mso-height-relative:margin" wrapcoords="-36 0 -36 20925 21600 20925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" stroked="f">
            <v:textbox style="mso-fit-shape-to-text:t" inset="0,0,0,0">
              <w:txbxContent>
                <w:p w14:paraId="45966884" w14:textId="77777777" w:rsidR="00FF620C" w:rsidRPr="00B8120C" w:rsidRDefault="00FF620C" w:rsidP="006A46DF">
                  <w:pPr>
                    <w:pStyle w:val="Titulek"/>
                    <w:rPr>
                      <w:rFonts w:eastAsiaTheme="minorHAnsi"/>
                      <w:noProof/>
                      <w:sz w:val="24"/>
                      <w:szCs w:val="24"/>
                      <w:lang w:eastAsia="en-US"/>
                    </w:rPr>
                  </w:pPr>
                  <w:bookmarkStart w:id="423" w:name="_Toc511084506"/>
                  <w:bookmarkStart w:id="424" w:name="_Toc512069713"/>
                  <w:r>
                    <w:t xml:space="preserve">Obrázek </w:t>
                  </w:r>
                  <w:fldSimple w:instr=" SEQ Obrázek \* ARABIC ">
                    <w:r>
                      <w:rPr>
                        <w:noProof/>
                      </w:rPr>
                      <w:t>1</w:t>
                    </w:r>
                  </w:fldSimple>
                  <w:r>
                    <w:t xml:space="preserve"> - Zjednodušená struktura Media Query zápisu. </w:t>
                  </w:r>
                  <w:r>
                    <w:fldChar w:fldCharType="begin"/>
                  </w:r>
                  <w:r>
                    <w:instrText xml:space="preserve"> REF _Ref505687154 \r \h </w:instrText>
                  </w:r>
                  <w:r>
                    <w:fldChar w:fldCharType="separate"/>
                  </w:r>
                  <w:r>
                    <w:t>[6]</w:t>
                  </w:r>
                  <w:bookmarkEnd w:id="424"/>
                  <w:r>
                    <w:fldChar w:fldCharType="end"/>
                  </w:r>
                  <w:bookmarkEnd w:id="423"/>
                </w:p>
              </w:txbxContent>
            </v:textbox>
            <w10:wrap type="tight" anchorx="margin"/>
          </v:shape>
        </w:pict>
      </w:r>
      <w:r w:rsidR="00EF65B8">
        <w:rPr>
          <w:noProof/>
          <w:lang w:eastAsia="cs-CZ"/>
        </w:rPr>
        <w:drawing>
          <wp:anchor distT="0" distB="0" distL="114300" distR="114300" simplePos="0" relativeHeight="251658752" behindDoc="1" locked="0" layoutInCell="1" allowOverlap="1" wp14:anchorId="371E0D0F" wp14:editId="16E7C973">
            <wp:simplePos x="0" y="0"/>
            <wp:positionH relativeFrom="margin">
              <wp:align>left</wp:align>
            </wp:positionH>
            <wp:positionV relativeFrom="paragraph">
              <wp:posOffset>1730375</wp:posOffset>
            </wp:positionV>
            <wp:extent cx="5267325" cy="3174365"/>
            <wp:effectExtent l="0" t="0" r="9525" b="6985"/>
            <wp:wrapTight wrapText="bothSides">
              <wp:wrapPolygon edited="0">
                <wp:start x="0" y="0"/>
                <wp:lineTo x="0" y="21518"/>
                <wp:lineTo x="21561" y="21518"/>
                <wp:lineTo x="21561" y="0"/>
                <wp:lineTo x="0" y="0"/>
              </wp:wrapPolygon>
            </wp:wrapTight>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7325" cy="3174365"/>
                    </a:xfrm>
                    <a:prstGeom prst="rect">
                      <a:avLst/>
                    </a:prstGeom>
                  </pic:spPr>
                </pic:pic>
              </a:graphicData>
            </a:graphic>
          </wp:anchor>
        </w:drawing>
      </w:r>
      <w:r w:rsidR="006A46DF">
        <w:t xml:space="preserve">Specifikace Media Queries udává v rámci jazyka podmínky, které umožní aplikovat určité CSS vlastnosti v určitých situacích. Dnes slouží zejména pro definování CSS dle velikosti okna prohlížeče a orientace zařízení. Jsou jedním z nejdůležitějších nástrojů pro tvorbu responzivního layoutu. Celkově lze </w:t>
      </w:r>
      <w:r w:rsidR="00BF2E1F">
        <w:t>j</w:t>
      </w:r>
      <w:r w:rsidR="006A46DF">
        <w:t>im</w:t>
      </w:r>
      <w:r w:rsidR="00BF2E1F">
        <w:t>i</w:t>
      </w:r>
      <w:r w:rsidR="006A46DF">
        <w:t xml:space="preserve"> ale definovat i styly pro monitory s určitým rozlišením a poměrem, pro tisk a</w:t>
      </w:r>
      <w:r w:rsidR="00F03121">
        <w:t> </w:t>
      </w:r>
      <w:r w:rsidR="006A46DF">
        <w:t>pro</w:t>
      </w:r>
      <w:r w:rsidR="00F03121">
        <w:t> </w:t>
      </w:r>
      <w:r w:rsidR="006A46DF">
        <w:t xml:space="preserve">prohlížeče a zařízení se specifickými vlastnostmi. Typickou zjednodušenou strukturu Media Query lze vidět na obrázku níže. </w:t>
      </w:r>
      <w:r w:rsidR="00A93A63">
        <w:fldChar w:fldCharType="begin"/>
      </w:r>
      <w:r w:rsidR="006A46DF">
        <w:instrText xml:space="preserve"> REF _Ref505687154 \r \h </w:instrText>
      </w:r>
      <w:r w:rsidR="00A93A63">
        <w:fldChar w:fldCharType="separate"/>
      </w:r>
      <w:r w:rsidR="00FF620C">
        <w:t>[6]</w:t>
      </w:r>
      <w:r w:rsidR="00A93A63">
        <w:fldChar w:fldCharType="end"/>
      </w:r>
    </w:p>
    <w:p w14:paraId="5CA1EDE1" w14:textId="77777777" w:rsidR="006A46DF" w:rsidRDefault="006A46DF" w:rsidP="006A46DF">
      <w:pPr>
        <w:pStyle w:val="3rove"/>
        <w:numPr>
          <w:ilvl w:val="2"/>
          <w:numId w:val="31"/>
        </w:numPr>
        <w:ind w:left="851" w:hanging="851"/>
      </w:pPr>
      <w:bookmarkStart w:id="425" w:name="_Toc510899350"/>
      <w:bookmarkStart w:id="426" w:name="_Toc512069669"/>
      <w:r>
        <w:t>Flexbox</w:t>
      </w:r>
      <w:bookmarkEnd w:id="425"/>
      <w:bookmarkEnd w:id="426"/>
    </w:p>
    <w:p w14:paraId="4B2FB631" w14:textId="7AE2AC2B" w:rsidR="006A46DF" w:rsidRDefault="006A46DF" w:rsidP="006A46DF">
      <w:pPr>
        <w:pStyle w:val="0Bezny"/>
      </w:pPr>
      <w:r>
        <w:t>Flexbox je modul CSS, jehož vlastnosti určují rodičovskému prvku (Flex container, flex kontejner)</w:t>
      </w:r>
      <w:del w:id="427" w:author="Jiří Škára" w:date="2018-04-19T16:41:00Z">
        <w:r w:rsidDel="00DD1BCA">
          <w:delText>,</w:delText>
        </w:r>
      </w:del>
      <w:r>
        <w:t xml:space="preserve"> jak velké místo v něm budou zaujímat a jak se budou zarovnávat prvky </w:t>
      </w:r>
      <w:r w:rsidR="00D76850">
        <w:t xml:space="preserve">v něm </w:t>
      </w:r>
      <w:r>
        <w:t xml:space="preserve">obsažené (Flex items, flex položky). Schéma lze vidět </w:t>
      </w:r>
      <w:r w:rsidR="00F95A99">
        <w:t xml:space="preserve">dále </w:t>
      </w:r>
      <w:r>
        <w:t xml:space="preserve">na obrázku </w:t>
      </w:r>
      <w:r w:rsidR="00D53B0D">
        <w:t>2</w:t>
      </w:r>
      <w:ins w:id="428" w:author="Jiří Škára" w:date="2018-04-19T16:41:00Z">
        <w:r w:rsidR="00DD1BCA">
          <w:t>.</w:t>
        </w:r>
      </w:ins>
      <w:r>
        <w:t xml:space="preserve"> V</w:t>
      </w:r>
      <w:r w:rsidR="002B0730">
        <w:t>e</w:t>
      </w:r>
      <w:r>
        <w:t> </w:t>
      </w:r>
      <w:r w:rsidR="002B0730">
        <w:t>výchozím</w:t>
      </w:r>
      <w:r>
        <w:t xml:space="preserve"> nastavení manipuluje s prvky tak, že</w:t>
      </w:r>
      <w:r w:rsidR="00F03121">
        <w:t> </w:t>
      </w:r>
      <w:r>
        <w:t>se</w:t>
      </w:r>
      <w:r w:rsidR="00F03121">
        <w:t> </w:t>
      </w:r>
      <w:r>
        <w:t xml:space="preserve">snaží přizpůsobit jejich vzájemné rozměry jejich potřebnému obsahu. Prvky jsou tak flexibilní. </w:t>
      </w:r>
      <w:r w:rsidR="00A93A63">
        <w:fldChar w:fldCharType="begin"/>
      </w:r>
      <w:r w:rsidR="00D53B0D">
        <w:instrText xml:space="preserve"> REF _Ref508129266 \r \h </w:instrText>
      </w:r>
      <w:r w:rsidR="00A93A63">
        <w:fldChar w:fldCharType="separate"/>
      </w:r>
      <w:r w:rsidR="00FF620C">
        <w:t>[7]</w:t>
      </w:r>
      <w:r w:rsidR="00A93A63">
        <w:fldChar w:fldCharType="end"/>
      </w:r>
    </w:p>
    <w:p w14:paraId="006D4D65" w14:textId="5C224441" w:rsidR="00D53B0D" w:rsidRDefault="00D53B0D" w:rsidP="00D53B0D">
      <w:pPr>
        <w:pStyle w:val="Titulek"/>
        <w:jc w:val="left"/>
      </w:pPr>
      <w:bookmarkStart w:id="429" w:name="_Toc512069714"/>
      <w:r>
        <w:rPr>
          <w:noProof/>
        </w:rPr>
        <w:lastRenderedPageBreak/>
        <w:drawing>
          <wp:inline distT="0" distB="0" distL="0" distR="0" wp14:anchorId="552801D0" wp14:editId="7ADA7BE0">
            <wp:extent cx="5571067" cy="3133725"/>
            <wp:effectExtent l="0" t="0" r="0" b="0"/>
            <wp:docPr id="11" name="Obrázek 11" descr="flexbox sché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xbox schém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02626" cy="3151477"/>
                    </a:xfrm>
                    <a:prstGeom prst="rect">
                      <a:avLst/>
                    </a:prstGeom>
                    <a:noFill/>
                    <a:ln>
                      <a:noFill/>
                    </a:ln>
                  </pic:spPr>
                </pic:pic>
              </a:graphicData>
            </a:graphic>
          </wp:inline>
        </w:drawing>
      </w:r>
      <w:r>
        <w:t xml:space="preserve">Obrázek </w:t>
      </w:r>
      <w:r w:rsidR="00A93A63">
        <w:fldChar w:fldCharType="begin"/>
      </w:r>
      <w:r w:rsidR="00DA63B2">
        <w:instrText xml:space="preserve"> SEQ Obrázek \* ARABIC </w:instrText>
      </w:r>
      <w:r w:rsidR="00A93A63">
        <w:fldChar w:fldCharType="separate"/>
      </w:r>
      <w:r w:rsidR="00FF620C">
        <w:rPr>
          <w:noProof/>
        </w:rPr>
        <w:t>2</w:t>
      </w:r>
      <w:r w:rsidR="00A93A63">
        <w:rPr>
          <w:noProof/>
        </w:rPr>
        <w:fldChar w:fldCharType="end"/>
      </w:r>
      <w:r>
        <w:t xml:space="preserve">- Schéma použití flexboxu </w:t>
      </w:r>
      <w:r w:rsidR="00A93A63">
        <w:fldChar w:fldCharType="begin"/>
      </w:r>
      <w:r>
        <w:instrText xml:space="preserve"> REF _Ref508129266 \r \h </w:instrText>
      </w:r>
      <w:r w:rsidR="00A93A63">
        <w:fldChar w:fldCharType="separate"/>
      </w:r>
      <w:r w:rsidR="00FF620C">
        <w:t>[7]</w:t>
      </w:r>
      <w:bookmarkEnd w:id="429"/>
      <w:r w:rsidR="00A93A63">
        <w:fldChar w:fldCharType="end"/>
      </w:r>
    </w:p>
    <w:p w14:paraId="7C3EDC20" w14:textId="2FAF8696" w:rsidR="006A46DF" w:rsidRDefault="006A46DF" w:rsidP="006A46DF">
      <w:pPr>
        <w:pStyle w:val="0Bezny"/>
      </w:pPr>
      <w:r>
        <w:t xml:space="preserve">Flex kontejneru lze nastavit následující vlastnosti: </w:t>
      </w:r>
      <w:r w:rsidR="00A93A63">
        <w:fldChar w:fldCharType="begin"/>
      </w:r>
      <w:r w:rsidR="00D53B0D">
        <w:instrText xml:space="preserve"> REF _Ref508129266 \r \h </w:instrText>
      </w:r>
      <w:r w:rsidR="00A93A63">
        <w:fldChar w:fldCharType="separate"/>
      </w:r>
      <w:r w:rsidR="00FF620C">
        <w:t>[7]</w:t>
      </w:r>
      <w:r w:rsidR="00A93A63">
        <w:fldChar w:fldCharType="end"/>
      </w:r>
    </w:p>
    <w:p w14:paraId="128FBFED" w14:textId="77777777" w:rsidR="006A46DF" w:rsidRDefault="006A46DF" w:rsidP="00B14770">
      <w:pPr>
        <w:pStyle w:val="0Bezny"/>
        <w:numPr>
          <w:ilvl w:val="0"/>
          <w:numId w:val="34"/>
        </w:numPr>
        <w:spacing w:after="160"/>
        <w:ind w:left="851" w:hanging="851"/>
      </w:pPr>
      <w:r w:rsidRPr="00EA74B9">
        <w:rPr>
          <w:rStyle w:val="kdyChar"/>
        </w:rPr>
        <w:t>Flex-direction</w:t>
      </w:r>
      <w:r>
        <w:t xml:space="preserve"> – směr v jakém se uvnitř kontejneru budou řadit položky – definuje hlavní osu. Defaultně zleva do prava.</w:t>
      </w:r>
    </w:p>
    <w:p w14:paraId="2FC28F56" w14:textId="77777777" w:rsidR="006A46DF" w:rsidRDefault="006A46DF" w:rsidP="00B14770">
      <w:pPr>
        <w:pStyle w:val="0Bezny"/>
        <w:numPr>
          <w:ilvl w:val="0"/>
          <w:numId w:val="34"/>
        </w:numPr>
        <w:spacing w:after="160"/>
        <w:ind w:left="851" w:hanging="851"/>
      </w:pPr>
      <w:r w:rsidRPr="00EA74B9">
        <w:rPr>
          <w:rStyle w:val="kdyChar"/>
        </w:rPr>
        <w:t>Flex-wrap</w:t>
      </w:r>
      <w:r>
        <w:rPr>
          <w:b/>
        </w:rPr>
        <w:t xml:space="preserve"> </w:t>
      </w:r>
      <w:r>
        <w:t xml:space="preserve">– zalamování řádků / sloupců položek, pokud jejich rozměry přesáhnou rozměr kontejneru. Defaultně se nezalamují. </w:t>
      </w:r>
    </w:p>
    <w:p w14:paraId="56019E79" w14:textId="77777777" w:rsidR="006A46DF" w:rsidRDefault="006A46DF" w:rsidP="00B14770">
      <w:pPr>
        <w:pStyle w:val="0Bezny"/>
        <w:numPr>
          <w:ilvl w:val="0"/>
          <w:numId w:val="34"/>
        </w:numPr>
        <w:spacing w:after="160"/>
        <w:ind w:left="851" w:hanging="851"/>
      </w:pPr>
      <w:r w:rsidRPr="00EA74B9">
        <w:rPr>
          <w:rStyle w:val="kdyChar"/>
        </w:rPr>
        <w:t>Justify-content</w:t>
      </w:r>
      <w:r>
        <w:t xml:space="preserve"> – zarovnávání prvků ve směru hlavní osy. Defaultně se zarovnávají na začátek.</w:t>
      </w:r>
    </w:p>
    <w:p w14:paraId="172965B2" w14:textId="77777777" w:rsidR="006A46DF" w:rsidRDefault="006A46DF" w:rsidP="00B14770">
      <w:pPr>
        <w:pStyle w:val="0Bezny"/>
        <w:numPr>
          <w:ilvl w:val="0"/>
          <w:numId w:val="34"/>
        </w:numPr>
        <w:spacing w:after="160"/>
        <w:ind w:left="851" w:hanging="851"/>
      </w:pPr>
      <w:r w:rsidRPr="00EA74B9">
        <w:rPr>
          <w:rStyle w:val="kdyChar"/>
        </w:rPr>
        <w:t>Align-items</w:t>
      </w:r>
      <w:r>
        <w:rPr>
          <w:b/>
        </w:rPr>
        <w:t xml:space="preserve"> </w:t>
      </w:r>
      <w:r>
        <w:t>– zarovnávání prvků v rámci příčné osy (tj. osy kolmé k ose hlavní). Defaultně se položky v kontejneru chovají tak, aby jejich příčný rozměr byl stejný jako příčný rozměr kontejneru.</w:t>
      </w:r>
    </w:p>
    <w:p w14:paraId="2A2F1A0F" w14:textId="77777777" w:rsidR="006A46DF" w:rsidRDefault="006A46DF" w:rsidP="00B14770">
      <w:pPr>
        <w:pStyle w:val="0Bezny"/>
        <w:numPr>
          <w:ilvl w:val="0"/>
          <w:numId w:val="34"/>
        </w:numPr>
        <w:spacing w:after="160"/>
        <w:ind w:left="851" w:hanging="851"/>
      </w:pPr>
      <w:r w:rsidRPr="00EA74B9">
        <w:rPr>
          <w:rStyle w:val="kdyChar"/>
        </w:rPr>
        <w:t>Align-content</w:t>
      </w:r>
      <w:r>
        <w:rPr>
          <w:b/>
        </w:rPr>
        <w:t xml:space="preserve"> </w:t>
      </w:r>
      <w:r>
        <w:t xml:space="preserve">– zarovnávání řádků (či sloupců v případě, že je hlavní osou vertikální osa) v rámci kontejneru. Defaultně si řádky rozměry rovnoměrně vyplní tak, aby zaplnily celý příčný rozměr kontejneru. </w:t>
      </w:r>
    </w:p>
    <w:p w14:paraId="6C07745C" w14:textId="31D57A37" w:rsidR="006A46DF" w:rsidRDefault="006A46DF" w:rsidP="006A46DF">
      <w:pPr>
        <w:pStyle w:val="0Bezny"/>
      </w:pPr>
      <w:r>
        <w:t xml:space="preserve">Jednotlivým flex položkám pak lze nastavit následující vlastnosti: </w:t>
      </w:r>
      <w:r w:rsidR="00A93A63">
        <w:fldChar w:fldCharType="begin"/>
      </w:r>
      <w:r w:rsidR="00D53B0D">
        <w:instrText xml:space="preserve"> REF _Ref508129266 \r \h </w:instrText>
      </w:r>
      <w:r w:rsidR="00A93A63">
        <w:fldChar w:fldCharType="separate"/>
      </w:r>
      <w:r w:rsidR="00FF620C">
        <w:t>[7]</w:t>
      </w:r>
      <w:r w:rsidR="00A93A63">
        <w:fldChar w:fldCharType="end"/>
      </w:r>
    </w:p>
    <w:p w14:paraId="7507CF20" w14:textId="77777777" w:rsidR="006A46DF" w:rsidRDefault="006A46DF" w:rsidP="00B14770">
      <w:pPr>
        <w:pStyle w:val="0Bezny"/>
        <w:numPr>
          <w:ilvl w:val="0"/>
          <w:numId w:val="35"/>
        </w:numPr>
        <w:spacing w:after="160"/>
        <w:ind w:left="851" w:hanging="851"/>
      </w:pPr>
      <w:r w:rsidRPr="00EA74B9">
        <w:rPr>
          <w:rStyle w:val="kdyChar"/>
        </w:rPr>
        <w:t>Order</w:t>
      </w:r>
      <w:r>
        <w:rPr>
          <w:b/>
        </w:rPr>
        <w:t xml:space="preserve"> </w:t>
      </w:r>
      <w:r>
        <w:t>– určuje pořadí položky v rámci flex kontejneru</w:t>
      </w:r>
    </w:p>
    <w:p w14:paraId="47A1F96F" w14:textId="77777777" w:rsidR="006A46DF" w:rsidRDefault="006A46DF" w:rsidP="00B14770">
      <w:pPr>
        <w:pStyle w:val="0Bezny"/>
        <w:numPr>
          <w:ilvl w:val="0"/>
          <w:numId w:val="35"/>
        </w:numPr>
        <w:spacing w:after="160"/>
        <w:ind w:left="851" w:hanging="851"/>
      </w:pPr>
      <w:r w:rsidRPr="00EA74B9">
        <w:rPr>
          <w:rStyle w:val="kdyChar"/>
        </w:rPr>
        <w:t>Flex-grow</w:t>
      </w:r>
      <w:r>
        <w:rPr>
          <w:b/>
        </w:rPr>
        <w:t xml:space="preserve"> </w:t>
      </w:r>
      <w:r>
        <w:t>– určuje schopnost položky zvětšit svůj rozměr oproti ostatním položkám, pokud je to nutné</w:t>
      </w:r>
    </w:p>
    <w:p w14:paraId="2BEAE613" w14:textId="77777777" w:rsidR="006A46DF" w:rsidRDefault="006A46DF" w:rsidP="00B14770">
      <w:pPr>
        <w:pStyle w:val="0Bezny"/>
        <w:numPr>
          <w:ilvl w:val="0"/>
          <w:numId w:val="35"/>
        </w:numPr>
        <w:spacing w:after="160"/>
        <w:ind w:left="851" w:hanging="851"/>
      </w:pPr>
      <w:r w:rsidRPr="00EA74B9">
        <w:rPr>
          <w:rStyle w:val="kdyChar"/>
        </w:rPr>
        <w:lastRenderedPageBreak/>
        <w:t>Flex-shrink</w:t>
      </w:r>
      <w:r>
        <w:t xml:space="preserve"> – určuje schopnost položky zmenšit svůj rozměr oproti ostatním položkám, pokud je to nutné</w:t>
      </w:r>
    </w:p>
    <w:p w14:paraId="6D893D11" w14:textId="06DF9D13" w:rsidR="006A46DF" w:rsidRDefault="006A46DF" w:rsidP="00B14770">
      <w:pPr>
        <w:pStyle w:val="0Bezny"/>
        <w:numPr>
          <w:ilvl w:val="0"/>
          <w:numId w:val="35"/>
        </w:numPr>
        <w:spacing w:after="160"/>
        <w:ind w:left="851" w:hanging="851"/>
      </w:pPr>
      <w:r w:rsidRPr="00EA74B9">
        <w:rPr>
          <w:rStyle w:val="kdyChar"/>
        </w:rPr>
        <w:t>Flex-basis</w:t>
      </w:r>
      <w:r>
        <w:t xml:space="preserve"> –</w:t>
      </w:r>
      <w:ins w:id="430" w:author="Martin Škára" w:date="2018-04-21T10:17:00Z">
        <w:r w:rsidR="00AE6779">
          <w:t xml:space="preserve"> </w:t>
        </w:r>
      </w:ins>
      <w:del w:id="431" w:author="Jiří Škára" w:date="2018-04-19T16:45:00Z">
        <w:r w:rsidDel="00661DA0">
          <w:delText xml:space="preserve"> </w:delText>
        </w:r>
      </w:del>
      <w:ins w:id="432" w:author="Jiří Škára" w:date="2018-04-19T16:45:00Z">
        <w:r w:rsidR="00661DA0">
          <w:t>v</w:t>
        </w:r>
      </w:ins>
      <w:del w:id="433" w:author="Jiří Škára" w:date="2018-04-19T16:45:00Z">
        <w:r w:rsidR="002B0730" w:rsidDel="00661DA0">
          <w:delText>V</w:delText>
        </w:r>
      </w:del>
      <w:r w:rsidR="002B0730">
        <w:t>ýchozí</w:t>
      </w:r>
      <w:r>
        <w:t xml:space="preserve"> rozměr položky, předtím, než si položky rozdělí místo v kontejneru dle vlastností </w:t>
      </w:r>
      <w:r w:rsidRPr="00EA74B9">
        <w:rPr>
          <w:rStyle w:val="kdyChar"/>
        </w:rPr>
        <w:t>flex-grow</w:t>
      </w:r>
      <w:r>
        <w:t xml:space="preserve"> a </w:t>
      </w:r>
      <w:r w:rsidRPr="00EA74B9">
        <w:rPr>
          <w:rStyle w:val="kdyChar"/>
        </w:rPr>
        <w:t>flex-shrink</w:t>
      </w:r>
    </w:p>
    <w:p w14:paraId="44F8B108" w14:textId="77777777" w:rsidR="006A46DF" w:rsidRDefault="006A46DF" w:rsidP="00B14770">
      <w:pPr>
        <w:pStyle w:val="0Bezny"/>
        <w:numPr>
          <w:ilvl w:val="0"/>
          <w:numId w:val="35"/>
        </w:numPr>
        <w:spacing w:after="160"/>
        <w:ind w:left="851" w:hanging="851"/>
      </w:pPr>
      <w:r w:rsidRPr="00EA74B9">
        <w:rPr>
          <w:rStyle w:val="kdyChar"/>
        </w:rPr>
        <w:t>Align-self</w:t>
      </w:r>
      <w:r>
        <w:rPr>
          <w:b/>
        </w:rPr>
        <w:t xml:space="preserve"> – </w:t>
      </w:r>
      <w:ins w:id="434" w:author="Jiří Škára" w:date="2018-04-19T16:46:00Z">
        <w:r w:rsidR="00661DA0">
          <w:t>p</w:t>
        </w:r>
      </w:ins>
      <w:del w:id="435" w:author="Jiří Škára" w:date="2018-04-19T16:46:00Z">
        <w:r w:rsidDel="00661DA0">
          <w:delText>P</w:delText>
        </w:r>
      </w:del>
      <w:r>
        <w:t xml:space="preserve">řetěžuje vlastnost </w:t>
      </w:r>
      <w:r w:rsidRPr="00EA74B9">
        <w:rPr>
          <w:rStyle w:val="kdyChar"/>
        </w:rPr>
        <w:t>align-items</w:t>
      </w:r>
      <w:r>
        <w:t xml:space="preserve"> v kontejneru, ale pouze právě u jedné položky. </w:t>
      </w:r>
    </w:p>
    <w:p w14:paraId="13AC637D" w14:textId="64CC8841" w:rsidR="006A46DF" w:rsidRDefault="006A46DF" w:rsidP="00716096">
      <w:pPr>
        <w:pStyle w:val="0Bezny"/>
      </w:pPr>
      <w:r>
        <w:t>I přes jednoduché použití vyčtených vlastností</w:t>
      </w:r>
      <w:r w:rsidR="00DA63B2">
        <w:t xml:space="preserve"> </w:t>
      </w:r>
      <w:r>
        <w:t>se stále k flexboxu mezi vývojáři přistupuje s jistou obezřetností. Důvodem jsou problémy a podpora flexboxu v různých prohlížečích. Autor práce je</w:t>
      </w:r>
      <w:r w:rsidR="00F03121">
        <w:t> </w:t>
      </w:r>
      <w:r>
        <w:t>však toho názoru, že obavy již dnes nejsou na místě.</w:t>
      </w:r>
      <w:r w:rsidR="001D3045">
        <w:t xml:space="preserve"> Pokud se jako vývojář budeme zajímat pouze o prohlížeče, které používá alespoň 0,5 % z celkového počtu všech uživatelů webových stránek, má</w:t>
      </w:r>
      <w:r w:rsidR="00F03121">
        <w:t> </w:t>
      </w:r>
      <w:r w:rsidR="001C77F1">
        <w:t xml:space="preserve">dnes (březen 2018) </w:t>
      </w:r>
      <w:r w:rsidR="001D3045">
        <w:t>flexbox problém pouze v rámci prohlížeče Internet Explorer 11, kde některé jeho vlastnosti v určitých situacích nefungují správně.</w:t>
      </w:r>
      <w:r w:rsidR="00F95A99">
        <w:t xml:space="preserve"> </w:t>
      </w:r>
      <w:r w:rsidR="00872508">
        <w:t xml:space="preserve">Například </w:t>
      </w:r>
      <w:r w:rsidR="00F11DB0">
        <w:t xml:space="preserve">v případě použití vlastnosti </w:t>
      </w:r>
      <w:r w:rsidR="00F11DB0" w:rsidRPr="00F11DB0">
        <w:rPr>
          <w:rStyle w:val="kdyChar"/>
        </w:rPr>
        <w:t>flex</w:t>
      </w:r>
      <w:r w:rsidR="001D3045">
        <w:t xml:space="preserve"> </w:t>
      </w:r>
      <w:r w:rsidR="00716096">
        <w:t>je třetí hodnot</w:t>
      </w:r>
      <w:ins w:id="436" w:author="Martin Škára" w:date="2018-04-21T10:17:00Z">
        <w:r w:rsidR="00AE6779">
          <w:t>ou</w:t>
        </w:r>
      </w:ins>
      <w:del w:id="437" w:author="Martin Škára" w:date="2018-04-21T10:17:00Z">
        <w:r w:rsidR="00716096" w:rsidDel="00AE6779">
          <w:delText>y</w:delText>
        </w:r>
      </w:del>
      <w:r w:rsidR="00716096">
        <w:t xml:space="preserve"> vyžadována jednotka či v případě použití vlastnosti </w:t>
      </w:r>
      <w:r w:rsidR="00716096" w:rsidRPr="00716096">
        <w:rPr>
          <w:rStyle w:val="kdyChar"/>
        </w:rPr>
        <w:t>flex-basis</w:t>
      </w:r>
      <w:r w:rsidR="00716096">
        <w:rPr>
          <w:rStyle w:val="kdyChar"/>
        </w:rPr>
        <w:t xml:space="preserve"> </w:t>
      </w:r>
      <w:r w:rsidR="00716096" w:rsidRPr="00716096">
        <w:t>je</w:t>
      </w:r>
      <w:r w:rsidR="00716096">
        <w:t xml:space="preserve"> potřeba prvku přiřadit i vlastnosti </w:t>
      </w:r>
      <w:r w:rsidR="00716096" w:rsidRPr="00716096">
        <w:rPr>
          <w:rStyle w:val="kdyChar"/>
        </w:rPr>
        <w:t>max-width</w:t>
      </w:r>
      <w:r w:rsidR="00716096" w:rsidRPr="00716096">
        <w:t xml:space="preserve"> se</w:t>
      </w:r>
      <w:r w:rsidR="00716096">
        <w:t xml:space="preserve"> stejnou hodnotou, aby se prvky v řádku správně zalamovaly v případě, že přesahují flex kontejner. </w:t>
      </w:r>
      <w:r w:rsidR="00A93A63">
        <w:fldChar w:fldCharType="begin"/>
      </w:r>
      <w:r w:rsidR="00D53B0D">
        <w:instrText xml:space="preserve"> REF _Ref507333807 \r \h </w:instrText>
      </w:r>
      <w:r w:rsidR="00A93A63">
        <w:fldChar w:fldCharType="separate"/>
      </w:r>
      <w:r w:rsidR="00FF620C">
        <w:t>[8]</w:t>
      </w:r>
      <w:r w:rsidR="00A93A63">
        <w:fldChar w:fldCharType="end"/>
      </w:r>
    </w:p>
    <w:p w14:paraId="5771753F" w14:textId="77777777" w:rsidR="00A63326" w:rsidRPr="00A63326" w:rsidRDefault="00A63326" w:rsidP="00A63326">
      <w:pPr>
        <w:pStyle w:val="3rove"/>
        <w:numPr>
          <w:ilvl w:val="2"/>
          <w:numId w:val="31"/>
        </w:numPr>
        <w:ind w:left="851" w:hanging="851"/>
      </w:pPr>
      <w:bookmarkStart w:id="438" w:name="_Toc510899351"/>
      <w:bookmarkStart w:id="439" w:name="_Toc512069670"/>
      <w:r>
        <w:t>Grid systémy</w:t>
      </w:r>
      <w:bookmarkEnd w:id="438"/>
      <w:bookmarkEnd w:id="439"/>
    </w:p>
    <w:p w14:paraId="36ABCCA0" w14:textId="77777777" w:rsidR="00A63326" w:rsidRDefault="00A63326" w:rsidP="00A63326">
      <w:pPr>
        <w:pStyle w:val="0Bezny"/>
      </w:pPr>
      <w:r>
        <w:t xml:space="preserve">S rozmachem responzivního webdesignu je jedním z důležitých </w:t>
      </w:r>
      <w:r w:rsidR="00FD523B">
        <w:t>součástí webových stránek</w:t>
      </w:r>
      <w:r>
        <w:t xml:space="preserve"> grid systém, který však není technologií, ve které by byly knihovny vytvářeny, ale</w:t>
      </w:r>
      <w:r w:rsidR="001C77F1">
        <w:t xml:space="preserve"> je</w:t>
      </w:r>
      <w:r>
        <w:t xml:space="preserve"> jednou ze součástí knihoven zjednodušující</w:t>
      </w:r>
      <w:r w:rsidR="001C77F1">
        <w:t>ch</w:t>
      </w:r>
      <w:r>
        <w:t xml:space="preserve"> vývoj </w:t>
      </w:r>
      <w:r w:rsidR="00D76850">
        <w:t>rozložení</w:t>
      </w:r>
      <w:r>
        <w:t xml:space="preserve"> stránky. I tak je zcela</w:t>
      </w:r>
      <w:r w:rsidR="00AF20A7">
        <w:t xml:space="preserve"> </w:t>
      </w:r>
      <w:r>
        <w:t>na</w:t>
      </w:r>
      <w:r w:rsidR="00DA63B2">
        <w:t xml:space="preserve"> </w:t>
      </w:r>
      <w:r>
        <w:t>místě vysvětlit běžné chování takového systému. Představme si prvky (sloupce), které chceme zarovnávat do řádku. První z nich zabírá dvě</w:t>
      </w:r>
      <w:r w:rsidR="00F03121">
        <w:t> </w:t>
      </w:r>
      <w:r>
        <w:t>třetiny tohoto řádku, druhý zbylou třetinu (obrázek </w:t>
      </w:r>
      <w:r w:rsidR="00923661">
        <w:t>3</w:t>
      </w:r>
      <w:r>
        <w:t>) – nicméně pouze při velkém rozlišení obrazovky. Pokud si však uživatel zobrazí webovou stránku na menším displeji (např.</w:t>
      </w:r>
      <w:r w:rsidR="00FD523B">
        <w:t> </w:t>
      </w:r>
      <w:r>
        <w:t>tabletu), chceme, aby každý z prvků zabíral půl</w:t>
      </w:r>
      <w:del w:id="440" w:author="Martin Škára" w:date="2018-04-21T10:17:00Z">
        <w:r w:rsidDel="00AE6779">
          <w:delText>ku</w:delText>
        </w:r>
      </w:del>
      <w:r>
        <w:t xml:space="preserve"> řádku (obrázek </w:t>
      </w:r>
      <w:r w:rsidR="00923661">
        <w:t>4</w:t>
      </w:r>
      <w:r>
        <w:t>), pokud ještě na menším (např. mobilním telefonu), tak budou prvky zabírat celý řádek a budou zarovnány pod sebou (obrázek</w:t>
      </w:r>
      <w:r w:rsidR="00FD523B">
        <w:t> </w:t>
      </w:r>
      <w:r w:rsidR="00923661">
        <w:t>5</w:t>
      </w:r>
      <w:r>
        <w:t xml:space="preserve">). </w:t>
      </w:r>
      <w:r w:rsidR="009A3B2C">
        <w:t xml:space="preserve">Zápisy tohoto příkladu v jazyku HTML, jsou pomocí jednotlivých knihoven ukázány v kapitole 2. </w:t>
      </w:r>
      <w:r w:rsidR="00CE609F">
        <w:t>Jednotlivé body</w:t>
      </w:r>
      <w:r w:rsidR="001717A6">
        <w:t xml:space="preserve"> rozlišení obrazovky, kdy se chování sloupců (a případně i další chování stránky) mění</w:t>
      </w:r>
      <w:ins w:id="441" w:author="Jiří Škára" w:date="2018-04-19T16:53:00Z">
        <w:r w:rsidR="005C2BC6">
          <w:t>,</w:t>
        </w:r>
      </w:ins>
      <w:r w:rsidR="001717A6">
        <w:t xml:space="preserve"> nazýváme </w:t>
      </w:r>
      <w:r w:rsidR="001717A6" w:rsidRPr="000661A6">
        <w:rPr>
          <w:i/>
        </w:rPr>
        <w:t>breakpointy</w:t>
      </w:r>
      <w:r w:rsidR="009A3B2C">
        <w:t xml:space="preserve">. Definují se zejména pro určení oblastí rozlišení, ve kterých bude web vypadat přibližně stejně. Typické rozdělení takových oblastí je oblast pro mobilní telefony, tablet a desktopová rozlišení. </w:t>
      </w:r>
    </w:p>
    <w:p w14:paraId="77D5EEB0" w14:textId="77777777" w:rsidR="00A63326" w:rsidRDefault="00A63326" w:rsidP="00BE143D">
      <w:pPr>
        <w:pStyle w:val="0Bezny"/>
        <w:keepNext/>
        <w:jc w:val="center"/>
      </w:pPr>
      <w:r>
        <w:rPr>
          <w:noProof/>
          <w:lang w:eastAsia="cs-CZ"/>
        </w:rPr>
        <w:lastRenderedPageBreak/>
        <w:drawing>
          <wp:inline distT="0" distB="0" distL="0" distR="0" wp14:anchorId="2ACF2F1F" wp14:editId="694F7DB8">
            <wp:extent cx="5561330" cy="730095"/>
            <wp:effectExtent l="0" t="0" r="127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6287177" cy="825385"/>
                    </a:xfrm>
                    <a:prstGeom prst="rect">
                      <a:avLst/>
                    </a:prstGeom>
                  </pic:spPr>
                </pic:pic>
              </a:graphicData>
            </a:graphic>
          </wp:inline>
        </w:drawing>
      </w:r>
    </w:p>
    <w:p w14:paraId="6532CA99" w14:textId="6F5DA1C9" w:rsidR="00A63326" w:rsidRPr="008A65AD" w:rsidRDefault="00A63326" w:rsidP="00A63326">
      <w:pPr>
        <w:pStyle w:val="Titulek"/>
      </w:pPr>
      <w:bookmarkStart w:id="442" w:name="_Toc512069715"/>
      <w:r>
        <w:t xml:space="preserve">Obrázek </w:t>
      </w:r>
      <w:r w:rsidR="00A93A63">
        <w:fldChar w:fldCharType="begin"/>
      </w:r>
      <w:r w:rsidR="00DA63B2">
        <w:instrText xml:space="preserve"> SEQ Obrázek \* ARABIC </w:instrText>
      </w:r>
      <w:r w:rsidR="00A93A63">
        <w:fldChar w:fldCharType="separate"/>
      </w:r>
      <w:r w:rsidR="00FF620C">
        <w:rPr>
          <w:noProof/>
        </w:rPr>
        <w:t>3</w:t>
      </w:r>
      <w:r w:rsidR="00A93A63">
        <w:rPr>
          <w:noProof/>
        </w:rPr>
        <w:fldChar w:fldCharType="end"/>
      </w:r>
      <w:r>
        <w:t xml:space="preserve"> - Zobrazení uvažovaných prvků na velkém rozlišení obrazovky [</w:t>
      </w:r>
      <w:r w:rsidR="00E3219F">
        <w:t xml:space="preserve">zdroj </w:t>
      </w:r>
      <w:r>
        <w:t>autor]</w:t>
      </w:r>
      <w:bookmarkEnd w:id="442"/>
    </w:p>
    <w:p w14:paraId="689348BD" w14:textId="77777777" w:rsidR="00A63326" w:rsidRDefault="00A63326" w:rsidP="00BE143D">
      <w:pPr>
        <w:keepNext/>
        <w:jc w:val="center"/>
      </w:pPr>
      <w:r>
        <w:rPr>
          <w:noProof/>
        </w:rPr>
        <w:drawing>
          <wp:inline distT="0" distB="0" distL="0" distR="0" wp14:anchorId="2996E44C" wp14:editId="1CC0F308">
            <wp:extent cx="5586695" cy="73342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745116" cy="754223"/>
                    </a:xfrm>
                    <a:prstGeom prst="rect">
                      <a:avLst/>
                    </a:prstGeom>
                  </pic:spPr>
                </pic:pic>
              </a:graphicData>
            </a:graphic>
          </wp:inline>
        </w:drawing>
      </w:r>
    </w:p>
    <w:p w14:paraId="755A6FD8" w14:textId="6DE3F04C" w:rsidR="00A63326" w:rsidRPr="008A65AD" w:rsidRDefault="00A63326" w:rsidP="00A63326">
      <w:pPr>
        <w:pStyle w:val="Titulek"/>
      </w:pPr>
      <w:bookmarkStart w:id="443" w:name="_Toc512069716"/>
      <w:r>
        <w:t xml:space="preserve">Obrázek </w:t>
      </w:r>
      <w:r w:rsidR="00A93A63">
        <w:fldChar w:fldCharType="begin"/>
      </w:r>
      <w:r w:rsidR="00DA63B2">
        <w:instrText xml:space="preserve"> SEQ Obrázek \* ARABIC </w:instrText>
      </w:r>
      <w:r w:rsidR="00A93A63">
        <w:fldChar w:fldCharType="separate"/>
      </w:r>
      <w:r w:rsidR="00FF620C">
        <w:rPr>
          <w:noProof/>
        </w:rPr>
        <w:t>4</w:t>
      </w:r>
      <w:r w:rsidR="00A93A63">
        <w:rPr>
          <w:noProof/>
        </w:rPr>
        <w:fldChar w:fldCharType="end"/>
      </w:r>
      <w:r>
        <w:t xml:space="preserve"> - Zobrazení uvažovaných prvků při menším rozlišení obrazovky [</w:t>
      </w:r>
      <w:r w:rsidR="00E3219F">
        <w:t xml:space="preserve">zdroj </w:t>
      </w:r>
      <w:r>
        <w:t>autor]</w:t>
      </w:r>
      <w:bookmarkEnd w:id="443"/>
    </w:p>
    <w:p w14:paraId="2981B4F8" w14:textId="77777777" w:rsidR="00A63326" w:rsidRDefault="00A63326" w:rsidP="00EF65B8">
      <w:pPr>
        <w:keepNext/>
        <w:jc w:val="center"/>
      </w:pPr>
      <w:r>
        <w:rPr>
          <w:noProof/>
        </w:rPr>
        <w:drawing>
          <wp:inline distT="0" distB="0" distL="0" distR="0" wp14:anchorId="31382EF5" wp14:editId="536E378F">
            <wp:extent cx="5572125" cy="1432048"/>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857770" cy="1505459"/>
                    </a:xfrm>
                    <a:prstGeom prst="rect">
                      <a:avLst/>
                    </a:prstGeom>
                  </pic:spPr>
                </pic:pic>
              </a:graphicData>
            </a:graphic>
          </wp:inline>
        </w:drawing>
      </w:r>
    </w:p>
    <w:p w14:paraId="70085F8A" w14:textId="585B8207" w:rsidR="00A63326" w:rsidRDefault="00A63326" w:rsidP="00A63326">
      <w:pPr>
        <w:pStyle w:val="Titulek"/>
      </w:pPr>
      <w:bookmarkStart w:id="444" w:name="_Toc512069717"/>
      <w:r>
        <w:t xml:space="preserve">Obrázek </w:t>
      </w:r>
      <w:r w:rsidR="00A93A63">
        <w:fldChar w:fldCharType="begin"/>
      </w:r>
      <w:r w:rsidR="00DA63B2">
        <w:instrText xml:space="preserve"> SEQ Obrázek \* ARABIC </w:instrText>
      </w:r>
      <w:r w:rsidR="00A93A63">
        <w:fldChar w:fldCharType="separate"/>
      </w:r>
      <w:r w:rsidR="00FF620C">
        <w:rPr>
          <w:noProof/>
        </w:rPr>
        <w:t>5</w:t>
      </w:r>
      <w:r w:rsidR="00A93A63">
        <w:rPr>
          <w:noProof/>
        </w:rPr>
        <w:fldChar w:fldCharType="end"/>
      </w:r>
      <w:r>
        <w:t xml:space="preserve"> - Zobrazení uvažovaných prvků na nejmenším rozlišení obrazovky (např. mobilním telefonu) [</w:t>
      </w:r>
      <w:r w:rsidR="00E3219F">
        <w:t xml:space="preserve">zdroj </w:t>
      </w:r>
      <w:r>
        <w:t>autor]</w:t>
      </w:r>
      <w:bookmarkEnd w:id="444"/>
    </w:p>
    <w:p w14:paraId="0C461BFC" w14:textId="77777777" w:rsidR="00A63326" w:rsidRPr="00A63326" w:rsidRDefault="00A63326" w:rsidP="00A63326">
      <w:pPr>
        <w:pStyle w:val="0Bezny"/>
      </w:pPr>
      <w:r>
        <w:t>Responzivní grid tak umožňuje vývojáři manipulovat s velikostí a uspořádáním prvků v závislosti na</w:t>
      </w:r>
      <w:r w:rsidR="00F03121">
        <w:t> </w:t>
      </w:r>
      <w:r>
        <w:t>uživatelově rozlišení obrazovky (</w:t>
      </w:r>
      <w:r w:rsidR="002D11A5">
        <w:t>a</w:t>
      </w:r>
      <w:r>
        <w:t xml:space="preserve"> velikosti okna prohlížeče). </w:t>
      </w:r>
    </w:p>
    <w:p w14:paraId="78AC46EB" w14:textId="77777777" w:rsidR="006A46DF" w:rsidRDefault="00FD523B" w:rsidP="006A46DF">
      <w:pPr>
        <w:pStyle w:val="2rove"/>
        <w:numPr>
          <w:ilvl w:val="1"/>
          <w:numId w:val="31"/>
        </w:numPr>
        <w:ind w:left="851" w:hanging="851"/>
      </w:pPr>
      <w:bookmarkStart w:id="445" w:name="_Toc512069671"/>
      <w:r>
        <w:t>CSS Preprocesory</w:t>
      </w:r>
      <w:bookmarkEnd w:id="445"/>
    </w:p>
    <w:p w14:paraId="0429A44E" w14:textId="1219EE79" w:rsidR="006A46DF" w:rsidRDefault="006A46DF" w:rsidP="006A46DF">
      <w:pPr>
        <w:pStyle w:val="0Bezny"/>
      </w:pPr>
      <w:r>
        <w:t>Preprocesory jsou jazyky postavené nad CSS, které je následně nutné zkompilovat právě do CSS souborů. Využívány jsou proto, že na rozdíl od jazyka CSS nabízejí více funkcí a</w:t>
      </w:r>
      <w:r w:rsidR="00923661">
        <w:t> </w:t>
      </w:r>
      <w:r>
        <w:t>zjednodušují díky tomu práci. Mezi nejznámější preprocesory patří</w:t>
      </w:r>
      <w:r w:rsidR="00540285">
        <w:t xml:space="preserve"> </w:t>
      </w:r>
      <w:r w:rsidR="00923661">
        <w:t>S</w:t>
      </w:r>
      <w:r>
        <w:t>ASS</w:t>
      </w:r>
      <w:r w:rsidR="00540285">
        <w:t xml:space="preserve"> (</w:t>
      </w:r>
      <w:r w:rsidR="00AE6779">
        <w:fldChar w:fldCharType="begin"/>
      </w:r>
      <w:r w:rsidR="00AE6779">
        <w:instrText xml:space="preserve"> HYPERLINK "https://sass-lang.com/" </w:instrText>
      </w:r>
      <w:ins w:id="446" w:author="Martin Škára" w:date="2018-04-21T10:25:00Z"/>
      <w:r w:rsidR="00AE6779">
        <w:fldChar w:fldCharType="separate"/>
      </w:r>
      <w:r w:rsidR="00540285" w:rsidRPr="00591FB2">
        <w:rPr>
          <w:rStyle w:val="Hypertextovodkaz"/>
        </w:rPr>
        <w:t>https://sass-lang.com/</w:t>
      </w:r>
      <w:r w:rsidR="00AE6779">
        <w:rPr>
          <w:rStyle w:val="Hypertextovodkaz"/>
        </w:rPr>
        <w:fldChar w:fldCharType="end"/>
      </w:r>
      <w:r w:rsidR="00540285">
        <w:t>)</w:t>
      </w:r>
      <w:r>
        <w:t>,</w:t>
      </w:r>
      <w:r w:rsidR="00540285">
        <w:t xml:space="preserve"> </w:t>
      </w:r>
      <w:r>
        <w:t>mimo něj pak LESS (</w:t>
      </w:r>
      <w:r w:rsidR="00AE6779">
        <w:fldChar w:fldCharType="begin"/>
      </w:r>
      <w:r w:rsidR="00AE6779">
        <w:instrText xml:space="preserve"> HYPERLINK "http://lesscss.org/" </w:instrText>
      </w:r>
      <w:ins w:id="447" w:author="Martin Škára" w:date="2018-04-21T10:25:00Z"/>
      <w:r w:rsidR="00AE6779">
        <w:fldChar w:fldCharType="separate"/>
      </w:r>
      <w:r w:rsidRPr="008376AE">
        <w:rPr>
          <w:rStyle w:val="Hypertextovodkaz"/>
        </w:rPr>
        <w:t>http://lesscss.org/</w:t>
      </w:r>
      <w:r w:rsidR="00AE6779">
        <w:rPr>
          <w:rStyle w:val="Hypertextovodkaz"/>
        </w:rPr>
        <w:fldChar w:fldCharType="end"/>
      </w:r>
      <w:r>
        <w:t>) a Stylus (</w:t>
      </w:r>
      <w:r w:rsidR="00AE6779">
        <w:fldChar w:fldCharType="begin"/>
      </w:r>
      <w:r w:rsidR="00AE6779">
        <w:instrText xml:space="preserve"> HYPERLINK "http://stylus-lang.com/" </w:instrText>
      </w:r>
      <w:ins w:id="448" w:author="Martin Škára" w:date="2018-04-21T10:25:00Z"/>
      <w:r w:rsidR="00AE6779">
        <w:fldChar w:fldCharType="separate"/>
      </w:r>
      <w:r w:rsidRPr="008376AE">
        <w:rPr>
          <w:rStyle w:val="Hypertextovodkaz"/>
        </w:rPr>
        <w:t>http://stylus-lang.com/</w:t>
      </w:r>
      <w:r w:rsidR="00AE6779">
        <w:rPr>
          <w:rStyle w:val="Hypertextovodkaz"/>
        </w:rPr>
        <w:fldChar w:fldCharType="end"/>
      </w:r>
      <w:r>
        <w:t>). I</w:t>
      </w:r>
      <w:r w:rsidR="00540285">
        <w:t> </w:t>
      </w:r>
      <w:r>
        <w:t>přesto, že se jednotlivé preprocesory mohou lišit syntaxí a odlišností některých funkcí, lze říci, že téměř každý nabízí výsledné funkce:</w:t>
      </w:r>
    </w:p>
    <w:p w14:paraId="4C90EC6C" w14:textId="77777777" w:rsidR="006A46DF" w:rsidRDefault="006A46DF" w:rsidP="00B14770">
      <w:pPr>
        <w:pStyle w:val="0Bezny"/>
        <w:numPr>
          <w:ilvl w:val="0"/>
          <w:numId w:val="30"/>
        </w:numPr>
        <w:spacing w:after="160" w:line="288" w:lineRule="auto"/>
        <w:ind w:left="851" w:hanging="851"/>
      </w:pPr>
      <w:r>
        <w:t>Ukládání hodnot do proměnných</w:t>
      </w:r>
    </w:p>
    <w:p w14:paraId="6ECACBE4" w14:textId="77777777" w:rsidR="006A46DF" w:rsidRDefault="006A46DF" w:rsidP="00B14770">
      <w:pPr>
        <w:pStyle w:val="0Bezny"/>
        <w:numPr>
          <w:ilvl w:val="0"/>
          <w:numId w:val="30"/>
        </w:numPr>
        <w:spacing w:after="160" w:line="288" w:lineRule="auto"/>
        <w:ind w:left="851" w:hanging="851"/>
      </w:pPr>
      <w:r>
        <w:t xml:space="preserve">Zanořování selektorů </w:t>
      </w:r>
    </w:p>
    <w:p w14:paraId="74FCCFCD" w14:textId="77777777" w:rsidR="006A46DF" w:rsidRDefault="006A46DF" w:rsidP="00B14770">
      <w:pPr>
        <w:pStyle w:val="0Bezny"/>
        <w:numPr>
          <w:ilvl w:val="0"/>
          <w:numId w:val="30"/>
        </w:numPr>
        <w:spacing w:after="160" w:line="288" w:lineRule="auto"/>
        <w:ind w:left="851" w:hanging="851"/>
      </w:pPr>
      <w:r>
        <w:t>Skládání více souborů dohromady</w:t>
      </w:r>
    </w:p>
    <w:p w14:paraId="21BCF3EB" w14:textId="77777777" w:rsidR="006A46DF" w:rsidRDefault="006A46DF" w:rsidP="00B14770">
      <w:pPr>
        <w:pStyle w:val="0Bezny"/>
        <w:numPr>
          <w:ilvl w:val="0"/>
          <w:numId w:val="30"/>
        </w:numPr>
        <w:spacing w:after="160" w:line="288" w:lineRule="auto"/>
        <w:ind w:left="851" w:hanging="851"/>
      </w:pPr>
      <w:r>
        <w:t>Mixiny (skupiny vlastností s parametry, které lze následně používat v rámci celého kódu)</w:t>
      </w:r>
    </w:p>
    <w:p w14:paraId="68E64F5E" w14:textId="77777777" w:rsidR="006A46DF" w:rsidRDefault="006A46DF" w:rsidP="00B14770">
      <w:pPr>
        <w:pStyle w:val="0Bezny"/>
        <w:numPr>
          <w:ilvl w:val="0"/>
          <w:numId w:val="30"/>
        </w:numPr>
        <w:spacing w:after="160" w:line="288" w:lineRule="auto"/>
        <w:ind w:left="851" w:hanging="851"/>
      </w:pPr>
      <w:r>
        <w:t>Dědění tříd a vlastností</w:t>
      </w:r>
    </w:p>
    <w:p w14:paraId="667FB08C" w14:textId="77777777" w:rsidR="006A46DF" w:rsidRDefault="006A46DF" w:rsidP="00B14770">
      <w:pPr>
        <w:pStyle w:val="0Bezny"/>
        <w:numPr>
          <w:ilvl w:val="0"/>
          <w:numId w:val="30"/>
        </w:numPr>
        <w:spacing w:after="160" w:line="288" w:lineRule="auto"/>
        <w:ind w:left="851" w:hanging="851"/>
      </w:pPr>
      <w:r>
        <w:lastRenderedPageBreak/>
        <w:t>Další funkce (práce s barvami, operátory atd.)</w:t>
      </w:r>
    </w:p>
    <w:p w14:paraId="4BA4DE2C" w14:textId="31E452C2" w:rsidR="006A46DF" w:rsidRPr="00781399" w:rsidRDefault="006A46DF" w:rsidP="00A155BB">
      <w:pPr>
        <w:pStyle w:val="0Bezny"/>
      </w:pPr>
      <w:r>
        <w:t>Lze namítnout, že pro některé z těchto funkcí existuje i specifikace v CSS, a tak by nebylo nutné používat preprocesor, například proměnné (</w:t>
      </w:r>
      <w:r w:rsidR="00AE6779">
        <w:fldChar w:fldCharType="begin"/>
      </w:r>
      <w:r w:rsidR="00AE6779">
        <w:instrText xml:space="preserve"> HYPERLINK "https://www.w3.org/TR/css-variables-1/" </w:instrText>
      </w:r>
      <w:ins w:id="449" w:author="Martin Škára" w:date="2018-04-21T10:25:00Z"/>
      <w:r w:rsidR="00AE6779">
        <w:fldChar w:fldCharType="separate"/>
      </w:r>
      <w:r w:rsidRPr="008376AE">
        <w:rPr>
          <w:rStyle w:val="Hypertextovodkaz"/>
        </w:rPr>
        <w:t>https://www.w3.org/TR/css-variables-1/</w:t>
      </w:r>
      <w:r w:rsidR="00AE6779">
        <w:rPr>
          <w:rStyle w:val="Hypertextovodkaz"/>
        </w:rPr>
        <w:fldChar w:fldCharType="end"/>
      </w:r>
      <w:r>
        <w:t xml:space="preserve">), skládání souborů, práce s operátory v rámci </w:t>
      </w:r>
      <w:r w:rsidR="002C7B5E">
        <w:t>počítacích</w:t>
      </w:r>
      <w:r>
        <w:t xml:space="preserve"> funkcí. Avšak s funkcemi preprocesorů lze daleko lépe pracovat a v některých případech (jako právě u již zmiňovaných proměnných v CSS, které například nefungují v prohlížeči Internet Explorer a</w:t>
      </w:r>
      <w:r w:rsidR="00DA63B2">
        <w:t>j.</w:t>
      </w:r>
      <w:r>
        <w:t>) fungují po kompilaci na všech prohlížečích.</w:t>
      </w:r>
      <w:r w:rsidR="002C7B5E">
        <w:t xml:space="preserve"> Autor sám si vybral pro vývoj knihovny preprocesor SASS, zejména z toho důvodu, že se využívá při vývoji projektů ve firmě Appio a těší se všeobecně velké oblibě.</w:t>
      </w:r>
      <w:r>
        <w:t xml:space="preserve"> </w:t>
      </w:r>
      <w:r w:rsidR="00A93A63">
        <w:fldChar w:fldCharType="begin"/>
      </w:r>
      <w:r w:rsidR="00EF65B8">
        <w:instrText xml:space="preserve"> REF _Ref508129266 \r \h </w:instrText>
      </w:r>
      <w:r w:rsidR="00A93A63">
        <w:fldChar w:fldCharType="separate"/>
      </w:r>
      <w:r w:rsidR="00FF620C">
        <w:t>[7]</w:t>
      </w:r>
      <w:r w:rsidR="00A93A63">
        <w:fldChar w:fldCharType="end"/>
      </w:r>
      <w:r w:rsidR="00EF65B8">
        <w:t xml:space="preserve"> </w:t>
      </w:r>
      <w:r w:rsidR="00A93A63">
        <w:fldChar w:fldCharType="begin"/>
      </w:r>
      <w:r w:rsidR="00EF65B8">
        <w:instrText xml:space="preserve"> REF _Ref505779138 \r \h </w:instrText>
      </w:r>
      <w:r w:rsidR="00A93A63">
        <w:fldChar w:fldCharType="separate"/>
      </w:r>
      <w:r w:rsidR="00FF620C">
        <w:t>[9]</w:t>
      </w:r>
      <w:r w:rsidR="00A93A63">
        <w:fldChar w:fldCharType="end"/>
      </w:r>
    </w:p>
    <w:p w14:paraId="0EEC2CBB" w14:textId="77777777" w:rsidR="006A46DF" w:rsidRDefault="00781399" w:rsidP="006A46DF">
      <w:pPr>
        <w:pStyle w:val="3rove"/>
        <w:numPr>
          <w:ilvl w:val="2"/>
          <w:numId w:val="31"/>
        </w:numPr>
        <w:ind w:left="851" w:hanging="851"/>
      </w:pPr>
      <w:bookmarkStart w:id="450" w:name="_Toc512069672"/>
      <w:r>
        <w:t>Preprocesor SASS</w:t>
      </w:r>
      <w:bookmarkEnd w:id="450"/>
    </w:p>
    <w:p w14:paraId="157CC73F" w14:textId="72A2E12C" w:rsidR="009607FC" w:rsidRDefault="006A46DF" w:rsidP="006A46DF">
      <w:pPr>
        <w:pStyle w:val="0Bezny"/>
      </w:pPr>
      <w:r>
        <w:t>Preprocesor SASS</w:t>
      </w:r>
      <w:r w:rsidR="00CA5D67">
        <w:t xml:space="preserve"> (Syntactically Awesome Style Sheets)</w:t>
      </w:r>
      <w:r>
        <w:t xml:space="preserve"> vznikl již roku 2006</w:t>
      </w:r>
      <w:r w:rsidR="002D11A5">
        <w:t xml:space="preserve"> a již od začátku je</w:t>
      </w:r>
      <w:r w:rsidR="00F03121">
        <w:t> </w:t>
      </w:r>
      <w:r w:rsidR="002D11A5">
        <w:t>vyvíjen</w:t>
      </w:r>
      <w:del w:id="451" w:author="Martin Škára" w:date="2018-04-21T10:18:00Z">
        <w:r w:rsidR="002D11A5" w:rsidDel="00AE6779">
          <w:delText>o</w:delText>
        </w:r>
      </w:del>
      <w:r w:rsidR="002D11A5">
        <w:t xml:space="preserve"> </w:t>
      </w:r>
      <w:r>
        <w:t xml:space="preserve">jako </w:t>
      </w:r>
      <w:r w:rsidRPr="008C1821">
        <w:rPr>
          <w:i/>
        </w:rPr>
        <w:t>open-source</w:t>
      </w:r>
      <w:r w:rsidR="00584623">
        <w:t xml:space="preserve"> pod licencí MIT (</w:t>
      </w:r>
      <w:r w:rsidR="00AE6779">
        <w:fldChar w:fldCharType="begin"/>
      </w:r>
      <w:r w:rsidR="00AE6779">
        <w:instrText xml:space="preserve"> HYPERLINK "https://opensource.org/licenses/MIT" </w:instrText>
      </w:r>
      <w:ins w:id="452" w:author="Martin Škára" w:date="2018-04-21T10:25:00Z"/>
      <w:r w:rsidR="00AE6779">
        <w:fldChar w:fldCharType="separate"/>
      </w:r>
      <w:r w:rsidR="00584623" w:rsidRPr="00D80263">
        <w:rPr>
          <w:rStyle w:val="Hypertextovodkaz"/>
        </w:rPr>
        <w:t>https://opensource.org/licenses/MIT</w:t>
      </w:r>
      <w:r w:rsidR="00AE6779">
        <w:rPr>
          <w:rStyle w:val="Hypertextovodkaz"/>
        </w:rPr>
        <w:fldChar w:fldCharType="end"/>
      </w:r>
      <w:r w:rsidR="00584623">
        <w:t>)</w:t>
      </w:r>
      <w:r w:rsidR="00582369">
        <w:t xml:space="preserve">, tj. kdokoliv jej </w:t>
      </w:r>
      <w:r w:rsidR="00584623">
        <w:t xml:space="preserve">pod touto licenci </w:t>
      </w:r>
      <w:r w:rsidR="00582369">
        <w:t>může používat, upravovat či</w:t>
      </w:r>
      <w:r w:rsidR="008B1890">
        <w:t xml:space="preserve"> </w:t>
      </w:r>
      <w:r w:rsidR="00582369">
        <w:t>vylepšovat</w:t>
      </w:r>
      <w:r w:rsidR="008B1890">
        <w:t xml:space="preserve">, </w:t>
      </w:r>
      <w:r w:rsidR="00584623">
        <w:t xml:space="preserve">avšak není zaručena záruka funkčnosti. </w:t>
      </w:r>
      <w:r>
        <w:t>Jeho</w:t>
      </w:r>
      <w:r w:rsidR="002D11A5">
        <w:t> </w:t>
      </w:r>
      <w:r>
        <w:t xml:space="preserve">součástí jsou všechny funkce jmenované </w:t>
      </w:r>
      <w:r w:rsidR="00781399">
        <w:t>na začátku k</w:t>
      </w:r>
      <w:r>
        <w:t>apito</w:t>
      </w:r>
      <w:r w:rsidR="00781399">
        <w:t>ly</w:t>
      </w:r>
      <w:r w:rsidR="00EF65B8">
        <w:t> </w:t>
      </w:r>
      <w:r w:rsidR="002D11A5">
        <w:t>1</w:t>
      </w:r>
      <w:r>
        <w:t>.2. SASS</w:t>
      </w:r>
      <w:ins w:id="453" w:author="Jiří Škára" w:date="2018-04-19T17:02:00Z">
        <w:r w:rsidR="005C2BC6">
          <w:t>, které</w:t>
        </w:r>
      </w:ins>
      <w:r>
        <w:t xml:space="preserve"> se samozřejmě neustále vyvíjí, největší změnou a novinkou, kterou </w:t>
      </w:r>
      <w:del w:id="454" w:author="Jiří Škára" w:date="2018-04-19T17:03:00Z">
        <w:r w:rsidDel="00974849">
          <w:delText xml:space="preserve">však </w:delText>
        </w:r>
      </w:del>
      <w:r>
        <w:t>lze zmínit</w:t>
      </w:r>
      <w:ins w:id="455" w:author="Jiří Škára" w:date="2018-04-19T17:03:00Z">
        <w:r w:rsidR="00974849">
          <w:t>,</w:t>
        </w:r>
      </w:ins>
      <w:r>
        <w:t xml:space="preserve"> je vyvinutí jeho syntaxe. Na</w:t>
      </w:r>
      <w:r w:rsidR="002D11A5">
        <w:t> </w:t>
      </w:r>
      <w:r>
        <w:t>počátku mělo SASS imperativ</w:t>
      </w:r>
      <w:r w:rsidR="00781399">
        <w:t xml:space="preserve">ní </w:t>
      </w:r>
      <w:r>
        <w:t xml:space="preserve">syntaxi. Ta je samotná dnes nazývaná jako SASS (stejně jako celý preprocesor). Stále ji lze používat, </w:t>
      </w:r>
      <w:r w:rsidR="009607FC">
        <w:t xml:space="preserve">ale </w:t>
      </w:r>
      <w:r>
        <w:t xml:space="preserve">většina moderních knihoven v ní již není dále psána. </w:t>
      </w:r>
      <w:r w:rsidR="00A93A63">
        <w:fldChar w:fldCharType="begin"/>
      </w:r>
      <w:r w:rsidR="009607FC">
        <w:instrText xml:space="preserve"> REF _Ref505779138 \r \h </w:instrText>
      </w:r>
      <w:r w:rsidR="00A93A63">
        <w:fldChar w:fldCharType="separate"/>
      </w:r>
      <w:r w:rsidR="00FF620C">
        <w:t>[9]</w:t>
      </w:r>
      <w:r w:rsidR="00A93A63">
        <w:fldChar w:fldCharType="end"/>
      </w:r>
      <w:r w:rsidR="00B47423">
        <w:t xml:space="preserve"> </w:t>
      </w:r>
      <w:r w:rsidR="00A93A63">
        <w:fldChar w:fldCharType="begin"/>
      </w:r>
      <w:r w:rsidR="009607FC">
        <w:instrText xml:space="preserve"> REF _Ref504843923 \r \h </w:instrText>
      </w:r>
      <w:r w:rsidR="00A93A63">
        <w:fldChar w:fldCharType="separate"/>
      </w:r>
      <w:r w:rsidR="00FF620C">
        <w:t>[10]</w:t>
      </w:r>
      <w:r w:rsidR="00A93A63">
        <w:fldChar w:fldCharType="end"/>
      </w:r>
    </w:p>
    <w:p w14:paraId="6EF47009" w14:textId="77777777" w:rsidR="006A46DF" w:rsidRPr="00F71CE9" w:rsidRDefault="006A46DF" w:rsidP="006A46DF">
      <w:pPr>
        <w:pStyle w:val="0Bezny"/>
      </w:pPr>
      <w:r>
        <w:t xml:space="preserve">Syntaxe SASS vypadá </w:t>
      </w:r>
      <w:r w:rsidR="00EF65B8">
        <w:t>následně</w:t>
      </w:r>
      <w:r>
        <w:t>:</w:t>
      </w:r>
    </w:p>
    <w:p w14:paraId="327AF34B" w14:textId="77777777" w:rsidR="006A46DF" w:rsidRDefault="006A46DF" w:rsidP="006A46DF">
      <w:pPr>
        <w:pStyle w:val="kdy"/>
      </w:pPr>
      <w:r>
        <w:t>.trida</w:t>
      </w:r>
    </w:p>
    <w:p w14:paraId="31D45EFC" w14:textId="77777777" w:rsidR="006A46DF" w:rsidRDefault="006A46DF" w:rsidP="006A46DF">
      <w:pPr>
        <w:pStyle w:val="kdy"/>
      </w:pPr>
      <w:r>
        <w:t xml:space="preserve">  color: #fff</w:t>
      </w:r>
    </w:p>
    <w:p w14:paraId="3B4CC21D" w14:textId="77777777" w:rsidR="006A46DF" w:rsidRDefault="006A46DF" w:rsidP="006A46DF">
      <w:pPr>
        <w:pStyle w:val="kdy"/>
      </w:pPr>
      <w:r>
        <w:t xml:space="preserve">  width: 200px</w:t>
      </w:r>
    </w:p>
    <w:p w14:paraId="0ABFA0D7" w14:textId="16FFF030" w:rsidR="006A46DF" w:rsidRDefault="006A46DF" w:rsidP="006A46DF">
      <w:pPr>
        <w:pStyle w:val="Titulek"/>
      </w:pPr>
      <w:bookmarkStart w:id="456" w:name="_Toc512069753"/>
      <w:r>
        <w:t xml:space="preserve">Kód </w:t>
      </w:r>
      <w:r w:rsidR="00A93A63">
        <w:fldChar w:fldCharType="begin"/>
      </w:r>
      <w:r w:rsidR="00DA63B2">
        <w:instrText xml:space="preserve"> SEQ Kód \* ARABIC </w:instrText>
      </w:r>
      <w:r w:rsidR="00A93A63">
        <w:fldChar w:fldCharType="separate"/>
      </w:r>
      <w:r w:rsidR="00FF620C">
        <w:rPr>
          <w:noProof/>
        </w:rPr>
        <w:t>2</w:t>
      </w:r>
      <w:r w:rsidR="00A93A63">
        <w:rPr>
          <w:noProof/>
        </w:rPr>
        <w:fldChar w:fldCharType="end"/>
      </w:r>
      <w:r>
        <w:t xml:space="preserve"> - Ukázka syntaxe SASS preprocesoru SASS [</w:t>
      </w:r>
      <w:r w:rsidR="00E3219F">
        <w:t xml:space="preserve">zdroj </w:t>
      </w:r>
      <w:r>
        <w:t>autor]</w:t>
      </w:r>
      <w:bookmarkEnd w:id="456"/>
    </w:p>
    <w:p w14:paraId="748A0476" w14:textId="7A67AF87" w:rsidR="006A46DF" w:rsidRDefault="006A46DF" w:rsidP="006A46DF">
      <w:pPr>
        <w:pStyle w:val="0Bezny"/>
      </w:pPr>
      <w:r>
        <w:t xml:space="preserve">S verzí 3 pak nabídl SASS (preprocesor) i syntaxi zvanou </w:t>
      </w:r>
      <w:r w:rsidRPr="008C1821">
        <w:rPr>
          <w:i/>
        </w:rPr>
        <w:t>SCSS</w:t>
      </w:r>
      <w:r>
        <w:t>. Pokud</w:t>
      </w:r>
      <w:r w:rsidR="001F44E0">
        <w:t xml:space="preserve"> </w:t>
      </w:r>
      <w:r>
        <w:t xml:space="preserve">jako ve výše uvedené ukázce zápisu nepoužijeme žádné funkce preprocesorů, vypadá pak jako CSS zápis. </w:t>
      </w:r>
      <w:r w:rsidR="00A93A63">
        <w:fldChar w:fldCharType="begin"/>
      </w:r>
      <w:r w:rsidR="009607FC">
        <w:instrText xml:space="preserve"> REF _Ref505779138 \r \h </w:instrText>
      </w:r>
      <w:r w:rsidR="00A93A63">
        <w:fldChar w:fldCharType="separate"/>
      </w:r>
      <w:r w:rsidR="00FF620C">
        <w:t>[9]</w:t>
      </w:r>
      <w:r w:rsidR="00A93A63">
        <w:fldChar w:fldCharType="end"/>
      </w:r>
    </w:p>
    <w:p w14:paraId="6DDA1116" w14:textId="77777777" w:rsidR="006A46DF" w:rsidRDefault="006A46DF" w:rsidP="006A46DF">
      <w:pPr>
        <w:pStyle w:val="kdy"/>
      </w:pPr>
      <w:r>
        <w:t>.trida {</w:t>
      </w:r>
    </w:p>
    <w:p w14:paraId="61CE5A53" w14:textId="77777777" w:rsidR="006A46DF" w:rsidRDefault="006A46DF" w:rsidP="006A46DF">
      <w:pPr>
        <w:pStyle w:val="kdy"/>
      </w:pPr>
      <w:r>
        <w:t xml:space="preserve">  color: #fff;</w:t>
      </w:r>
    </w:p>
    <w:p w14:paraId="446BFA31" w14:textId="77777777" w:rsidR="006A46DF" w:rsidRDefault="006A46DF" w:rsidP="006A46DF">
      <w:pPr>
        <w:pStyle w:val="kdy"/>
      </w:pPr>
      <w:r>
        <w:t xml:space="preserve">  width: 200px;</w:t>
      </w:r>
    </w:p>
    <w:p w14:paraId="7D6A140C" w14:textId="77777777" w:rsidR="006A46DF" w:rsidRDefault="006A46DF" w:rsidP="006A46DF">
      <w:pPr>
        <w:pStyle w:val="kdy"/>
      </w:pPr>
      <w:r>
        <w:t>}</w:t>
      </w:r>
    </w:p>
    <w:p w14:paraId="698FFFED" w14:textId="7F038BDA" w:rsidR="006A46DF" w:rsidRDefault="006A46DF" w:rsidP="006A46DF">
      <w:pPr>
        <w:pStyle w:val="Titulek"/>
      </w:pPr>
      <w:bookmarkStart w:id="457" w:name="_Toc512069754"/>
      <w:r>
        <w:t xml:space="preserve">Kód </w:t>
      </w:r>
      <w:r w:rsidR="00A93A63">
        <w:fldChar w:fldCharType="begin"/>
      </w:r>
      <w:r w:rsidR="00DA63B2">
        <w:instrText xml:space="preserve"> SEQ Kód \* ARABIC </w:instrText>
      </w:r>
      <w:r w:rsidR="00A93A63">
        <w:fldChar w:fldCharType="separate"/>
      </w:r>
      <w:r w:rsidR="00FF620C">
        <w:rPr>
          <w:noProof/>
        </w:rPr>
        <w:t>3</w:t>
      </w:r>
      <w:r w:rsidR="00A93A63">
        <w:rPr>
          <w:noProof/>
        </w:rPr>
        <w:fldChar w:fldCharType="end"/>
      </w:r>
      <w:r>
        <w:t xml:space="preserve"> - Ukázka syntaxe SCSS preprocesoru SASS [</w:t>
      </w:r>
      <w:r w:rsidR="00E3219F">
        <w:t xml:space="preserve">zdroj </w:t>
      </w:r>
      <w:r>
        <w:t>autor]</w:t>
      </w:r>
      <w:bookmarkEnd w:id="457"/>
    </w:p>
    <w:p w14:paraId="545A12C5" w14:textId="4CF56E64" w:rsidR="006A46DF" w:rsidRDefault="006A46DF" w:rsidP="006A46DF">
      <w:pPr>
        <w:pStyle w:val="0Bezny"/>
      </w:pPr>
      <w:r>
        <w:t xml:space="preserve">V zásadě je ale jedno, jaká syntaxe je použita, jelikož se tím nijak nemění možnost funkcí. Pro tvorbu knihovny autor použil syntaxi SCSS. </w:t>
      </w:r>
      <w:r w:rsidR="00A93A63">
        <w:fldChar w:fldCharType="begin"/>
      </w:r>
      <w:r>
        <w:instrText xml:space="preserve"> REF _Ref505779138 \r \h </w:instrText>
      </w:r>
      <w:r w:rsidR="00A93A63">
        <w:fldChar w:fldCharType="separate"/>
      </w:r>
      <w:r w:rsidR="00FF620C">
        <w:t>[9]</w:t>
      </w:r>
      <w:r w:rsidR="00A93A63">
        <w:fldChar w:fldCharType="end"/>
      </w:r>
      <w:r w:rsidR="009607FC">
        <w:rPr>
          <w:rStyle w:val="Odkaznakoment"/>
          <w:rFonts w:eastAsia="Times New Roman" w:cs="Times New Roman"/>
          <w:lang w:eastAsia="cs-CZ"/>
        </w:rPr>
        <w:t xml:space="preserve"> </w:t>
      </w:r>
    </w:p>
    <w:p w14:paraId="1E8EEA15" w14:textId="77777777" w:rsidR="006A46DF" w:rsidRDefault="006A46DF" w:rsidP="006A46DF">
      <w:pPr>
        <w:pStyle w:val="2rove"/>
        <w:numPr>
          <w:ilvl w:val="1"/>
          <w:numId w:val="31"/>
        </w:numPr>
        <w:ind w:left="851" w:hanging="851"/>
      </w:pPr>
      <w:bookmarkStart w:id="458" w:name="_Toc510899354"/>
      <w:bookmarkStart w:id="459" w:name="_Toc512069673"/>
      <w:r>
        <w:lastRenderedPageBreak/>
        <w:t>JavaScript</w:t>
      </w:r>
      <w:bookmarkEnd w:id="458"/>
      <w:bookmarkEnd w:id="459"/>
    </w:p>
    <w:p w14:paraId="6BB6EB49" w14:textId="08085B1A" w:rsidR="006A46DF" w:rsidRDefault="006A46DF" w:rsidP="006A46DF">
      <w:pPr>
        <w:pStyle w:val="0Bezny"/>
      </w:pPr>
      <w:r>
        <w:t>JavaScript je skriptovací jazyk,</w:t>
      </w:r>
      <w:r w:rsidR="001F44E0">
        <w:t xml:space="preserve"> j</w:t>
      </w:r>
      <w:r>
        <w:t>eho</w:t>
      </w:r>
      <w:r w:rsidR="001F44E0">
        <w:t>ž</w:t>
      </w:r>
      <w:r>
        <w:t xml:space="preserve"> kód se spouští v prohlížeči uživatele a</w:t>
      </w:r>
      <w:r w:rsidR="001F44E0">
        <w:t> </w:t>
      </w:r>
      <w:r>
        <w:t xml:space="preserve">umožňuje s webovou stránkou manipulovat a reagovat na jeho akce. V rámci vytvořené knihovny je použit zejména kvůli manipulaci se třídami elementů a pro vytvoření dynamických komponent knihovny, např. </w:t>
      </w:r>
      <w:r w:rsidRPr="006C58D7">
        <w:rPr>
          <w:i/>
        </w:rPr>
        <w:t>carouselu</w:t>
      </w:r>
      <w:r w:rsidR="009D631A">
        <w:t xml:space="preserve"> (</w:t>
      </w:r>
      <w:r w:rsidR="00A93A63">
        <w:fldChar w:fldCharType="begin"/>
      </w:r>
      <w:r w:rsidR="00EF65B8">
        <w:instrText xml:space="preserve"> REF _Ref508141131 \h </w:instrText>
      </w:r>
      <w:r w:rsidR="00A93A63">
        <w:fldChar w:fldCharType="separate"/>
      </w:r>
      <w:r w:rsidR="00FF620C">
        <w:t xml:space="preserve">Obrázek </w:t>
      </w:r>
      <w:r w:rsidR="00FF620C">
        <w:rPr>
          <w:noProof/>
        </w:rPr>
        <w:t>6</w:t>
      </w:r>
      <w:r w:rsidR="00A93A63">
        <w:fldChar w:fldCharType="end"/>
      </w:r>
      <w:r w:rsidR="009D631A">
        <w:t>)</w:t>
      </w:r>
      <w:r>
        <w:t xml:space="preserve"> či mod</w:t>
      </w:r>
      <w:r w:rsidR="009607FC">
        <w:t>á</w:t>
      </w:r>
      <w:r>
        <w:t>l</w:t>
      </w:r>
      <w:r w:rsidR="009607FC">
        <w:t>ního</w:t>
      </w:r>
      <w:r>
        <w:t xml:space="preserve"> okna</w:t>
      </w:r>
      <w:r w:rsidR="009D631A">
        <w:t xml:space="preserve"> (</w:t>
      </w:r>
      <w:r w:rsidR="00A93A63">
        <w:fldChar w:fldCharType="begin"/>
      </w:r>
      <w:r w:rsidR="00EF65B8">
        <w:instrText xml:space="preserve"> REF _Ref506890741 \h </w:instrText>
      </w:r>
      <w:r w:rsidR="00A93A63">
        <w:fldChar w:fldCharType="separate"/>
      </w:r>
      <w:r w:rsidR="00FF620C">
        <w:t xml:space="preserve">Obrázek </w:t>
      </w:r>
      <w:r w:rsidR="00FF620C">
        <w:rPr>
          <w:noProof/>
        </w:rPr>
        <w:t>7</w:t>
      </w:r>
      <w:r w:rsidR="00A93A63">
        <w:fldChar w:fldCharType="end"/>
      </w:r>
      <w:r w:rsidR="009D631A">
        <w:t>)</w:t>
      </w:r>
      <w:r>
        <w:t xml:space="preserve">. Pro zjednodušení je použita knihovna jQuery. </w:t>
      </w:r>
      <w:r w:rsidR="00A93A63">
        <w:fldChar w:fldCharType="begin"/>
      </w:r>
      <w:r>
        <w:instrText xml:space="preserve"> REF _Ref505091025 \r \h </w:instrText>
      </w:r>
      <w:r w:rsidR="00A93A63">
        <w:fldChar w:fldCharType="separate"/>
      </w:r>
      <w:r w:rsidR="00FF620C">
        <w:t>[2]</w:t>
      </w:r>
      <w:r w:rsidR="00A93A63">
        <w:fldChar w:fldCharType="end"/>
      </w:r>
    </w:p>
    <w:p w14:paraId="636D508B" w14:textId="77777777" w:rsidR="009D631A" w:rsidRDefault="009D631A" w:rsidP="00BE143D">
      <w:pPr>
        <w:pStyle w:val="0Bezny"/>
        <w:keepNext/>
        <w:jc w:val="center"/>
      </w:pPr>
      <w:r>
        <w:rPr>
          <w:noProof/>
          <w:lang w:eastAsia="cs-CZ"/>
        </w:rPr>
        <w:drawing>
          <wp:inline distT="0" distB="0" distL="0" distR="0" wp14:anchorId="46563886" wp14:editId="74C342C5">
            <wp:extent cx="5939790" cy="3483610"/>
            <wp:effectExtent l="0" t="0" r="381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939790" cy="3483610"/>
                    </a:xfrm>
                    <a:prstGeom prst="rect">
                      <a:avLst/>
                    </a:prstGeom>
                  </pic:spPr>
                </pic:pic>
              </a:graphicData>
            </a:graphic>
          </wp:inline>
        </w:drawing>
      </w:r>
    </w:p>
    <w:p w14:paraId="73B7DC9A" w14:textId="2406697F" w:rsidR="009D631A" w:rsidRDefault="009D631A" w:rsidP="009D631A">
      <w:pPr>
        <w:pStyle w:val="Titulek"/>
      </w:pPr>
      <w:bookmarkStart w:id="460" w:name="_Ref508141131"/>
      <w:bookmarkStart w:id="461" w:name="_Ref506889262"/>
      <w:bookmarkStart w:id="462" w:name="_Toc512069718"/>
      <w:r>
        <w:t xml:space="preserve">Obrázek </w:t>
      </w:r>
      <w:r w:rsidR="00A93A63">
        <w:fldChar w:fldCharType="begin"/>
      </w:r>
      <w:r w:rsidR="00DA63B2">
        <w:instrText xml:space="preserve"> SEQ Obrázek \* ARABIC </w:instrText>
      </w:r>
      <w:r w:rsidR="00A93A63">
        <w:fldChar w:fldCharType="separate"/>
      </w:r>
      <w:r w:rsidR="00FF620C">
        <w:rPr>
          <w:noProof/>
        </w:rPr>
        <w:t>6</w:t>
      </w:r>
      <w:r w:rsidR="00A93A63">
        <w:rPr>
          <w:noProof/>
        </w:rPr>
        <w:fldChar w:fldCharType="end"/>
      </w:r>
      <w:bookmarkEnd w:id="460"/>
      <w:r>
        <w:t xml:space="preserve"> - Ukázka komponenty Carousel vytvořené pomocí knihovny Bootstrap. Carousel je všeobecně uznávaný název pro tento druh komponenty. </w:t>
      </w:r>
      <w:r w:rsidR="00A93A63">
        <w:fldChar w:fldCharType="begin"/>
      </w:r>
      <w:r>
        <w:instrText xml:space="preserve"> REF _Ref506889125 \r \h </w:instrText>
      </w:r>
      <w:r w:rsidR="00A93A63">
        <w:fldChar w:fldCharType="separate"/>
      </w:r>
      <w:r w:rsidR="00FF620C">
        <w:t>[11]</w:t>
      </w:r>
      <w:bookmarkEnd w:id="462"/>
      <w:r w:rsidR="00A93A63">
        <w:fldChar w:fldCharType="end"/>
      </w:r>
      <w:bookmarkEnd w:id="461"/>
    </w:p>
    <w:p w14:paraId="6F9706AA" w14:textId="77777777" w:rsidR="009D631A" w:rsidRDefault="009D631A" w:rsidP="00BE143D">
      <w:pPr>
        <w:pStyle w:val="0Bezny"/>
        <w:keepNext/>
        <w:jc w:val="center"/>
      </w:pPr>
      <w:r>
        <w:rPr>
          <w:noProof/>
          <w:lang w:eastAsia="cs-CZ"/>
        </w:rPr>
        <w:lastRenderedPageBreak/>
        <w:drawing>
          <wp:inline distT="0" distB="0" distL="0" distR="0" wp14:anchorId="01E57475" wp14:editId="5AB16DC4">
            <wp:extent cx="5939790" cy="2932430"/>
            <wp:effectExtent l="0" t="0" r="3810" b="127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39790" cy="2932430"/>
                    </a:xfrm>
                    <a:prstGeom prst="rect">
                      <a:avLst/>
                    </a:prstGeom>
                  </pic:spPr>
                </pic:pic>
              </a:graphicData>
            </a:graphic>
          </wp:inline>
        </w:drawing>
      </w:r>
    </w:p>
    <w:p w14:paraId="0FE79861" w14:textId="4A87FB23" w:rsidR="009D631A" w:rsidRPr="00CA5D67" w:rsidRDefault="009D631A" w:rsidP="00CA5D67">
      <w:pPr>
        <w:pStyle w:val="Titulek"/>
      </w:pPr>
      <w:bookmarkStart w:id="463" w:name="_Ref506890741"/>
      <w:bookmarkStart w:id="464" w:name="_Toc512069719"/>
      <w:r>
        <w:t xml:space="preserve">Obrázek </w:t>
      </w:r>
      <w:r w:rsidR="00A93A63">
        <w:fldChar w:fldCharType="begin"/>
      </w:r>
      <w:r w:rsidR="00DA63B2">
        <w:instrText xml:space="preserve"> SEQ Obrázek \* ARABIC </w:instrText>
      </w:r>
      <w:r w:rsidR="00A93A63">
        <w:fldChar w:fldCharType="separate"/>
      </w:r>
      <w:r w:rsidR="00FF620C">
        <w:rPr>
          <w:noProof/>
        </w:rPr>
        <w:t>7</w:t>
      </w:r>
      <w:r w:rsidR="00A93A63">
        <w:rPr>
          <w:noProof/>
        </w:rPr>
        <w:fldChar w:fldCharType="end"/>
      </w:r>
      <w:bookmarkEnd w:id="463"/>
      <w:r>
        <w:t xml:space="preserve"> - Ukázka komponenty </w:t>
      </w:r>
      <w:r w:rsidR="009607FC">
        <w:t>modálního</w:t>
      </w:r>
      <w:r>
        <w:t xml:space="preserve"> okna vytvořené pomocí knihovny Boostrap. Modal (či Mod</w:t>
      </w:r>
      <w:r w:rsidR="009607FC">
        <w:t>á</w:t>
      </w:r>
      <w:r>
        <w:t>l</w:t>
      </w:r>
      <w:r w:rsidR="009607FC">
        <w:t>ní</w:t>
      </w:r>
      <w:r>
        <w:t xml:space="preserve"> okno) je všeobecně uznávan</w:t>
      </w:r>
      <w:r w:rsidR="001F44E0">
        <w:t>ý</w:t>
      </w:r>
      <w:r>
        <w:t xml:space="preserve"> název pro tento typ komponenty.</w:t>
      </w:r>
      <w:r w:rsidR="00A93A63">
        <w:fldChar w:fldCharType="begin"/>
      </w:r>
      <w:r>
        <w:instrText xml:space="preserve"> REF _Ref504753246 \r \h </w:instrText>
      </w:r>
      <w:r w:rsidR="00A93A63">
        <w:fldChar w:fldCharType="separate"/>
      </w:r>
      <w:r w:rsidR="00FF620C">
        <w:t>[12]</w:t>
      </w:r>
      <w:bookmarkEnd w:id="464"/>
      <w:r w:rsidR="00A93A63">
        <w:fldChar w:fldCharType="end"/>
      </w:r>
    </w:p>
    <w:p w14:paraId="42CD7504" w14:textId="77777777" w:rsidR="006A46DF" w:rsidRDefault="006A46DF" w:rsidP="006A46DF">
      <w:pPr>
        <w:pStyle w:val="3rove"/>
        <w:numPr>
          <w:ilvl w:val="2"/>
          <w:numId w:val="31"/>
        </w:numPr>
        <w:ind w:left="851" w:hanging="851"/>
      </w:pPr>
      <w:bookmarkStart w:id="465" w:name="_Toc510899355"/>
      <w:bookmarkStart w:id="466" w:name="_Toc512069674"/>
      <w:r>
        <w:t>jQuery</w:t>
      </w:r>
      <w:bookmarkEnd w:id="465"/>
      <w:bookmarkEnd w:id="466"/>
    </w:p>
    <w:p w14:paraId="5F0EE1A2" w14:textId="77777777" w:rsidR="00B254D2" w:rsidRDefault="006A46DF" w:rsidP="006A46DF">
      <w:pPr>
        <w:pStyle w:val="0Bezny"/>
      </w:pPr>
      <w:r>
        <w:t xml:space="preserve">jQuery je javascriptová knihovna, která usnadňuje práci s HTML dokumentem. S její pomocí lze mnoha věcí, které by normálně psal vývojář v čistém JavaScriptu, dosáhnout daleko jednodušeji a přehledněji. </w:t>
      </w:r>
      <w:r w:rsidR="00B254D2">
        <w:t>Zde je seznam některých výhod této knihovny:</w:t>
      </w:r>
    </w:p>
    <w:p w14:paraId="58F2F31E" w14:textId="77777777" w:rsidR="00B254D2" w:rsidRDefault="00B254D2" w:rsidP="00665CC2">
      <w:pPr>
        <w:pStyle w:val="0Bezny"/>
        <w:numPr>
          <w:ilvl w:val="0"/>
          <w:numId w:val="42"/>
        </w:numPr>
        <w:ind w:left="851" w:hanging="851"/>
      </w:pPr>
      <w:r>
        <w:t>jQuery je vyvíjeno jako open-source</w:t>
      </w:r>
      <w:r w:rsidR="00DA63B2">
        <w:t xml:space="preserve"> pod licencí MIT</w:t>
      </w:r>
      <w:r>
        <w:t>, tudíž je zdarma a volně šířitelné</w:t>
      </w:r>
    </w:p>
    <w:p w14:paraId="7B65BBFB" w14:textId="77777777" w:rsidR="00665CC2" w:rsidRDefault="00665CC2" w:rsidP="00665CC2">
      <w:pPr>
        <w:pStyle w:val="0Bezny"/>
        <w:numPr>
          <w:ilvl w:val="0"/>
          <w:numId w:val="42"/>
        </w:numPr>
        <w:ind w:left="851" w:hanging="851"/>
      </w:pPr>
      <w:r>
        <w:t xml:space="preserve">Je využíváno tvůrci webových stránek na celém světě a je velmi rozšířené. Je tak velká možnost, že </w:t>
      </w:r>
      <w:r w:rsidR="00CA5D67">
        <w:t>v případě jeho načtení ze stejného zdroje</w:t>
      </w:r>
      <w:r w:rsidR="00866709">
        <w:rPr>
          <w:rStyle w:val="Znakapoznpodarou"/>
        </w:rPr>
        <w:footnoteReference w:id="1"/>
      </w:r>
      <w:del w:id="467" w:author="Jiří Škára" w:date="2018-04-19T17:18:00Z">
        <w:r w:rsidR="00CA5D67" w:rsidDel="00285B9C">
          <w:delText>,</w:delText>
        </w:r>
      </w:del>
      <w:r w:rsidR="00CA5D67">
        <w:t xml:space="preserve"> </w:t>
      </w:r>
      <w:r>
        <w:t>jej uživatel má již načtené v prohlížeči a nemusí tak knihovnu po navštívení další stránky znovu stahovat.</w:t>
      </w:r>
      <w:del w:id="468" w:author="Jiří Škára" w:date="2018-04-19T17:19:00Z">
        <w:r w:rsidDel="00285B9C">
          <w:delText xml:space="preserve"> </w:delText>
        </w:r>
      </w:del>
    </w:p>
    <w:p w14:paraId="08E99694" w14:textId="77777777" w:rsidR="00665CC2" w:rsidRDefault="00665CC2" w:rsidP="00665CC2">
      <w:pPr>
        <w:pStyle w:val="0Bezny"/>
        <w:numPr>
          <w:ilvl w:val="0"/>
          <w:numId w:val="42"/>
        </w:numPr>
        <w:ind w:left="851" w:hanging="851"/>
      </w:pPr>
      <w:r>
        <w:t xml:space="preserve">Zaručuje širokou kompatibilitu napříč prohlížeči, vývojář se tak ve většině případů nemusí bát, že </w:t>
      </w:r>
      <w:r w:rsidR="00CA5D67">
        <w:t xml:space="preserve">by </w:t>
      </w:r>
      <w:r>
        <w:t>v moderních prohlížečích jeho aplikace nefungovala</w:t>
      </w:r>
    </w:p>
    <w:p w14:paraId="04427221" w14:textId="77777777" w:rsidR="00665CC2" w:rsidRDefault="00665CC2" w:rsidP="00665CC2">
      <w:pPr>
        <w:pStyle w:val="0Bezny"/>
        <w:numPr>
          <w:ilvl w:val="0"/>
          <w:numId w:val="42"/>
        </w:numPr>
        <w:ind w:left="851" w:hanging="851"/>
      </w:pPr>
      <w:r>
        <w:t>Je k němu dostupná kompletní dokumentace</w:t>
      </w:r>
    </w:p>
    <w:p w14:paraId="0420FE9C" w14:textId="5F3975B0" w:rsidR="00665CC2" w:rsidRDefault="00665CC2" w:rsidP="00665CC2">
      <w:pPr>
        <w:pStyle w:val="0Bezny"/>
        <w:numPr>
          <w:ilvl w:val="0"/>
          <w:numId w:val="42"/>
        </w:numPr>
        <w:ind w:left="851" w:hanging="851"/>
      </w:pPr>
      <w:r>
        <w:lastRenderedPageBreak/>
        <w:t>Mnoho dalších knihoven jQuery využívá a je tak jednoduché najít knihovnu či plugin řešící vývojářů</w:t>
      </w:r>
      <w:ins w:id="469" w:author="Martin Škára" w:date="2018-04-21T10:19:00Z">
        <w:r w:rsidR="00AE6779">
          <w:t xml:space="preserve">v </w:t>
        </w:r>
      </w:ins>
      <w:del w:id="470" w:author="Martin Škára" w:date="2018-04-21T10:18:00Z">
        <w:r w:rsidDel="00AE6779">
          <w:delText xml:space="preserve">m </w:delText>
        </w:r>
      </w:del>
      <w:r>
        <w:t>problém</w:t>
      </w:r>
      <w:r w:rsidR="00866709">
        <w:rPr>
          <w:rStyle w:val="Znakapoznpodarou"/>
        </w:rPr>
        <w:footnoteReference w:id="2"/>
      </w:r>
    </w:p>
    <w:p w14:paraId="00D45701" w14:textId="77777777" w:rsidR="00665CC2" w:rsidRDefault="00665CC2" w:rsidP="00665CC2">
      <w:pPr>
        <w:pStyle w:val="0Bezny"/>
        <w:numPr>
          <w:ilvl w:val="0"/>
          <w:numId w:val="42"/>
        </w:numPr>
        <w:ind w:left="851" w:hanging="851"/>
      </w:pPr>
      <w:r>
        <w:t xml:space="preserve">Šetří zápis kódu – vytvořený kód je ve většině případů přehlednější, </w:t>
      </w:r>
      <w:r w:rsidR="00A96115">
        <w:t>jednodušší pro pochopení</w:t>
      </w:r>
    </w:p>
    <w:p w14:paraId="6D1A7AE8" w14:textId="18FB2D1A" w:rsidR="006A46DF" w:rsidRDefault="00CA5D67" w:rsidP="006A46DF">
      <w:pPr>
        <w:pStyle w:val="0Bezny"/>
      </w:pPr>
      <w:r>
        <w:t xml:space="preserve">Knihovna využívá aktuální (duben 2018) verzi jQuery 3.3.1 slim. Slim verze jQuery, na rozdíl od plné verze, neobsahuje některé funkce a moduly a výsledný soubor knihovny je tak menší. </w:t>
      </w:r>
      <w:r w:rsidR="00A93A63">
        <w:fldChar w:fldCharType="begin"/>
      </w:r>
      <w:r w:rsidR="006A46DF">
        <w:instrText xml:space="preserve"> REF _Ref505877919 \r \h </w:instrText>
      </w:r>
      <w:r w:rsidR="00A93A63">
        <w:fldChar w:fldCharType="separate"/>
      </w:r>
      <w:r w:rsidR="00FF620C">
        <w:t>[13]</w:t>
      </w:r>
      <w:r w:rsidR="00A93A63">
        <w:fldChar w:fldCharType="end"/>
      </w:r>
      <w:r w:rsidR="00B47423">
        <w:t xml:space="preserve"> </w:t>
      </w:r>
      <w:r w:rsidR="00A93A63">
        <w:fldChar w:fldCharType="begin"/>
      </w:r>
      <w:r w:rsidR="00660CA4">
        <w:instrText xml:space="preserve"> REF _Ref510912316 \r \h </w:instrText>
      </w:r>
      <w:r w:rsidR="00A93A63">
        <w:fldChar w:fldCharType="separate"/>
      </w:r>
      <w:r w:rsidR="00FF620C">
        <w:t>[14]</w:t>
      </w:r>
      <w:r w:rsidR="00A93A63">
        <w:fldChar w:fldCharType="end"/>
      </w:r>
      <w:r>
        <w:t>.</w:t>
      </w:r>
    </w:p>
    <w:p w14:paraId="2BEA034E" w14:textId="77777777" w:rsidR="004E7223" w:rsidRPr="004E7223" w:rsidRDefault="006A46DF" w:rsidP="004E7223">
      <w:pPr>
        <w:pStyle w:val="2rove"/>
        <w:numPr>
          <w:ilvl w:val="1"/>
          <w:numId w:val="31"/>
        </w:numPr>
        <w:ind w:left="851" w:hanging="851"/>
      </w:pPr>
      <w:bookmarkStart w:id="471" w:name="_Toc510899356"/>
      <w:bookmarkStart w:id="472" w:name="_Toc512069675"/>
      <w:r>
        <w:t>Nástroje pro zkompilování knihovny</w:t>
      </w:r>
      <w:bookmarkEnd w:id="471"/>
      <w:bookmarkEnd w:id="472"/>
    </w:p>
    <w:p w14:paraId="4B8D9171" w14:textId="77777777" w:rsidR="006A46DF" w:rsidRDefault="006A46DF" w:rsidP="006A46DF">
      <w:pPr>
        <w:pStyle w:val="0Bezny"/>
      </w:pPr>
      <w:r>
        <w:t>Jelikož knihovna má být k dispozici k použití i v rámci jednoho CSS a jednoho JS souboru (pokud vývojář použije některé z komponent využívající JavaScript/jQuery), je nutné celou knihovnu zkompilovat</w:t>
      </w:r>
      <w:r w:rsidR="00532C0E">
        <w:t xml:space="preserve">, zejména z toho </w:t>
      </w:r>
      <w:r w:rsidR="00CA5D67">
        <w:t>důvodu,</w:t>
      </w:r>
      <w:r w:rsidR="00532C0E">
        <w:t xml:space="preserve"> že knihovna je v nezkompilovaném stavu tvořena více soubory.</w:t>
      </w:r>
      <w:r>
        <w:t xml:space="preserve"> Mimo utvoření a sestavení těchto souborů proběhne během kompilace ještě několik operací:</w:t>
      </w:r>
    </w:p>
    <w:p w14:paraId="1111682E" w14:textId="77777777" w:rsidR="006A46DF" w:rsidRDefault="006A46DF" w:rsidP="00B14770">
      <w:pPr>
        <w:pStyle w:val="0Bezny"/>
        <w:numPr>
          <w:ilvl w:val="0"/>
          <w:numId w:val="32"/>
        </w:numPr>
        <w:spacing w:after="160"/>
        <w:ind w:left="851" w:hanging="851"/>
      </w:pPr>
      <w:r>
        <w:t>Kompilace SASS (resp. SCSS) souborů do validního CSS</w:t>
      </w:r>
    </w:p>
    <w:p w14:paraId="63D6752A" w14:textId="2AD9275E" w:rsidR="006A46DF" w:rsidRDefault="006A46DF" w:rsidP="00B14770">
      <w:pPr>
        <w:pStyle w:val="0Bezny"/>
        <w:numPr>
          <w:ilvl w:val="0"/>
          <w:numId w:val="32"/>
        </w:numPr>
        <w:spacing w:after="160"/>
        <w:ind w:left="851" w:hanging="851"/>
      </w:pPr>
      <w:r>
        <w:t xml:space="preserve">K některým problematičtějším vlastnostem CSS se přidají potřebné prefixy pomocí pluginu </w:t>
      </w:r>
      <w:r w:rsidRPr="000661A6">
        <w:rPr>
          <w:i/>
        </w:rPr>
        <w:t>Autoprefixer</w:t>
      </w:r>
      <w:r>
        <w:t xml:space="preserve"> (</w:t>
      </w:r>
      <w:r w:rsidR="00AE6779">
        <w:fldChar w:fldCharType="begin"/>
      </w:r>
      <w:r w:rsidR="00AE6779">
        <w:instrText xml:space="preserve"> HYPERLINK "https://github.com/postcss/autoprefixer" </w:instrText>
      </w:r>
      <w:ins w:id="473" w:author="Martin Škára" w:date="2018-04-21T10:25:00Z"/>
      <w:r w:rsidR="00AE6779">
        <w:fldChar w:fldCharType="separate"/>
      </w:r>
      <w:r w:rsidRPr="008376AE">
        <w:rPr>
          <w:rStyle w:val="Hypertextovodkaz"/>
        </w:rPr>
        <w:t>https://github.com/postcss/autoprefixer</w:t>
      </w:r>
      <w:r w:rsidR="00AE6779">
        <w:rPr>
          <w:rStyle w:val="Hypertextovodkaz"/>
        </w:rPr>
        <w:fldChar w:fldCharType="end"/>
      </w:r>
      <w:r w:rsidR="00A96115">
        <w:t xml:space="preserve">). Některé vlastnosti CSS, například </w:t>
      </w:r>
      <w:r w:rsidR="00A96115" w:rsidRPr="00660CA4">
        <w:rPr>
          <w:rStyle w:val="kdyChar"/>
        </w:rPr>
        <w:t>filter</w:t>
      </w:r>
      <w:r w:rsidR="00A96115">
        <w:t xml:space="preserve"> jsou v některých prohlížečích totiž podporovány pouze s prefixem. Vlastnosti </w:t>
      </w:r>
      <w:del w:id="474" w:author="Martin Škára" w:date="2018-04-21T10:19:00Z">
        <w:r w:rsidR="00A96115" w:rsidDel="00FF620C">
          <w:delText xml:space="preserve">tak </w:delText>
        </w:r>
      </w:del>
      <w:r w:rsidR="00A96115">
        <w:t xml:space="preserve">jsou pak definovány vícekrát – např. u vlastnosti </w:t>
      </w:r>
      <w:r w:rsidR="00A96115" w:rsidRPr="00660CA4">
        <w:rPr>
          <w:rStyle w:val="kdyChar"/>
        </w:rPr>
        <w:t>filter</w:t>
      </w:r>
      <w:r w:rsidR="00A96115">
        <w:t xml:space="preserve"> jednak normálně a</w:t>
      </w:r>
      <w:ins w:id="475" w:author="Martin Škára" w:date="2018-04-21T10:19:00Z">
        <w:r w:rsidR="00FF620C">
          <w:t> </w:t>
        </w:r>
      </w:ins>
      <w:del w:id="476" w:author="Martin Škára" w:date="2018-04-21T10:19:00Z">
        <w:r w:rsidR="00A96115" w:rsidDel="00FF620C">
          <w:delText xml:space="preserve"> </w:delText>
        </w:r>
      </w:del>
      <w:r w:rsidR="00A96115">
        <w:t xml:space="preserve">jednak jako vlastnost </w:t>
      </w:r>
      <w:r w:rsidR="00A96115" w:rsidRPr="00660CA4">
        <w:rPr>
          <w:rStyle w:val="kdyChar"/>
        </w:rPr>
        <w:t>-webkit-filter</w:t>
      </w:r>
      <w:r w:rsidR="00A96115">
        <w:t>. Toto zlepší kompatibilitu s prohlížeči, kde by vlastnost bez prefixu podporována nebyla.</w:t>
      </w:r>
    </w:p>
    <w:p w14:paraId="3559BEE6" w14:textId="77777777" w:rsidR="006A46DF" w:rsidRDefault="006A46DF" w:rsidP="00B14770">
      <w:pPr>
        <w:pStyle w:val="0Bezny"/>
        <w:numPr>
          <w:ilvl w:val="0"/>
          <w:numId w:val="32"/>
        </w:numPr>
        <w:spacing w:after="160"/>
        <w:ind w:left="851" w:hanging="851"/>
      </w:pPr>
      <w:r>
        <w:t>Výsledné CSS a JS soubory se minifikuj</w:t>
      </w:r>
      <w:r w:rsidR="00532C0E">
        <w:t>í</w:t>
      </w:r>
      <w:r w:rsidR="00660CA4">
        <w:t xml:space="preserve"> (tj. zmenšují, odstraní se přebytečné znaky souborů</w:t>
      </w:r>
      <w:r w:rsidR="00532C0E">
        <w:t>,</w:t>
      </w:r>
      <w:r w:rsidR="00660CA4">
        <w:t xml:space="preserve"> komentáře a zkracují zápisy některých funkcí a vlastností)</w:t>
      </w:r>
      <w:r w:rsidR="00532C0E">
        <w:t xml:space="preserve"> aby se zmenšila jejich výsledná velikost</w:t>
      </w:r>
      <w:r w:rsidR="00660CA4">
        <w:t xml:space="preserve">. Minifikovaná verze knihovny nebude k dispozici, avšak vývojář může knihovnu sám zkompilovat tak, aby se minifikace neprovedla. </w:t>
      </w:r>
    </w:p>
    <w:p w14:paraId="4EFD53F2" w14:textId="77777777" w:rsidR="006A46DF" w:rsidRDefault="006A46DF" w:rsidP="006A46DF">
      <w:pPr>
        <w:pStyle w:val="0Bezny"/>
      </w:pPr>
      <w:r>
        <w:t>Kompilace knihovny by mohla být provedena mnoha způsoby, autor v rámci knihovny uvede příklad kompilace v nástroji Gulp</w:t>
      </w:r>
      <w:r w:rsidR="00865AD1">
        <w:t xml:space="preserve">, </w:t>
      </w:r>
      <w:r w:rsidR="00660CA4">
        <w:t xml:space="preserve">který všechny výše uvedené operace provede automaticky pomocí jednoho příkazu a </w:t>
      </w:r>
      <w:r>
        <w:t xml:space="preserve">potřebné nástroje a pluginy </w:t>
      </w:r>
      <w:r w:rsidR="001F44E0">
        <w:t xml:space="preserve">pak </w:t>
      </w:r>
      <w:r>
        <w:t xml:space="preserve">budou nainstalovány pomocí </w:t>
      </w:r>
      <w:r>
        <w:lastRenderedPageBreak/>
        <w:t>balíčkovacího systému Yarn</w:t>
      </w:r>
      <w:r w:rsidR="00660CA4">
        <w:t xml:space="preserve">, který zase jedním příkazem dokáže tyto nástroje nainstalovat a získat jejich aktuální verze. </w:t>
      </w:r>
    </w:p>
    <w:p w14:paraId="678A554F" w14:textId="77777777" w:rsidR="006A46DF" w:rsidRDefault="006A46DF" w:rsidP="006A46DF">
      <w:pPr>
        <w:pStyle w:val="3rove"/>
        <w:numPr>
          <w:ilvl w:val="2"/>
          <w:numId w:val="31"/>
        </w:numPr>
        <w:ind w:left="851" w:hanging="851"/>
      </w:pPr>
      <w:bookmarkStart w:id="477" w:name="_Toc510899357"/>
      <w:bookmarkStart w:id="478" w:name="_Toc512069676"/>
      <w:r>
        <w:t>Yarn</w:t>
      </w:r>
      <w:bookmarkEnd w:id="477"/>
      <w:bookmarkEnd w:id="478"/>
    </w:p>
    <w:p w14:paraId="40F7B534" w14:textId="7DF639E7" w:rsidR="006A46DF" w:rsidRDefault="006A46DF" w:rsidP="006A46DF">
      <w:pPr>
        <w:pStyle w:val="0Bezny"/>
      </w:pPr>
      <w:r>
        <w:t>Yarn je balíčkovací systém Node.js (</w:t>
      </w:r>
      <w:r w:rsidR="00AE6779">
        <w:fldChar w:fldCharType="begin"/>
      </w:r>
      <w:r w:rsidR="00AE6779">
        <w:instrText xml:space="preserve"> HYPERLINK "https://nodejs.org" </w:instrText>
      </w:r>
      <w:ins w:id="479" w:author="Martin Škára" w:date="2018-04-21T10:25:00Z"/>
      <w:r w:rsidR="00AE6779">
        <w:fldChar w:fldCharType="separate"/>
      </w:r>
      <w:r w:rsidRPr="008376AE">
        <w:rPr>
          <w:rStyle w:val="Hypertextovodkaz"/>
        </w:rPr>
        <w:t>https://nodejs.org</w:t>
      </w:r>
      <w:r w:rsidR="00AE6779">
        <w:rPr>
          <w:rStyle w:val="Hypertextovodkaz"/>
        </w:rPr>
        <w:fldChar w:fldCharType="end"/>
      </w:r>
      <w:r>
        <w:t>), který čerpá balíčky a moduly ze stejného rozhraní, jako starší systém NPM (</w:t>
      </w:r>
      <w:r w:rsidR="00AE6779">
        <w:fldChar w:fldCharType="begin"/>
      </w:r>
      <w:r w:rsidR="00AE6779">
        <w:instrText xml:space="preserve"> HYPERLINK "https://www.npmjs.com" </w:instrText>
      </w:r>
      <w:ins w:id="480" w:author="Martin Škára" w:date="2018-04-21T10:25:00Z"/>
      <w:r w:rsidR="00AE6779">
        <w:fldChar w:fldCharType="separate"/>
      </w:r>
      <w:r w:rsidRPr="008376AE">
        <w:rPr>
          <w:rStyle w:val="Hypertextovodkaz"/>
        </w:rPr>
        <w:t>https://www.npmjs.com</w:t>
      </w:r>
      <w:r w:rsidR="00AE6779">
        <w:rPr>
          <w:rStyle w:val="Hypertextovodkaz"/>
        </w:rPr>
        <w:fldChar w:fldCharType="end"/>
      </w:r>
      <w:r>
        <w:t>). Balíčky se instalují pomocí příkazů v příkazovém řádk</w:t>
      </w:r>
      <w:ins w:id="481" w:author="Jiří Škára" w:date="2018-04-19T17:25:00Z">
        <w:r w:rsidR="00285B9C">
          <w:t>u</w:t>
        </w:r>
      </w:ins>
      <w:del w:id="482" w:author="Jiří Škára" w:date="2018-04-19T17:25:00Z">
        <w:r w:rsidDel="00285B9C">
          <w:delText>ů</w:delText>
        </w:r>
      </w:del>
      <w:r>
        <w:t xml:space="preserve"> a jejich struktura je také zapsána v souboru </w:t>
      </w:r>
      <w:r w:rsidRPr="00B13F8A">
        <w:rPr>
          <w:rStyle w:val="kdyChar"/>
        </w:rPr>
        <w:t>package.json</w:t>
      </w:r>
      <w:r>
        <w:t>. Yarn autor použil namísto NPM zejména proto, že instalace balíčků pomocí něj je rychlejší</w:t>
      </w:r>
      <w:r w:rsidR="00660CA4">
        <w:t>, zejména díky tomu, že Yarn instaluje balíčky paralelně – dle</w:t>
      </w:r>
      <w:r w:rsidR="00A3028A">
        <w:t xml:space="preserve"> článku od Johna Nikhila je Yarn průměrně 4,7x rychlejší než NPM</w:t>
      </w:r>
      <w:r w:rsidR="0049060A">
        <w:t xml:space="preserve"> a jeho popularita stále roste. Na serveru GitHub je totiž již 2x oblíbenějších než NPM. </w:t>
      </w:r>
      <w:r w:rsidR="00A93A63">
        <w:fldChar w:fldCharType="begin"/>
      </w:r>
      <w:r>
        <w:instrText xml:space="preserve"> REF _Ref505953204 \r \h </w:instrText>
      </w:r>
      <w:r w:rsidR="00A93A63">
        <w:fldChar w:fldCharType="separate"/>
      </w:r>
      <w:r w:rsidR="00FF620C">
        <w:t>[15]</w:t>
      </w:r>
      <w:r w:rsidR="00A93A63">
        <w:fldChar w:fldCharType="end"/>
      </w:r>
      <w:r w:rsidR="0049060A">
        <w:t xml:space="preserve"> </w:t>
      </w:r>
      <w:r w:rsidR="00A93A63">
        <w:fldChar w:fldCharType="begin"/>
      </w:r>
      <w:r w:rsidR="0049060A">
        <w:instrText xml:space="preserve"> REF _Ref510913520 \r \h </w:instrText>
      </w:r>
      <w:r w:rsidR="00A93A63">
        <w:fldChar w:fldCharType="separate"/>
      </w:r>
      <w:r w:rsidR="00FF620C">
        <w:t>[16]</w:t>
      </w:r>
      <w:r w:rsidR="00A93A63">
        <w:fldChar w:fldCharType="end"/>
      </w:r>
    </w:p>
    <w:p w14:paraId="79EF6F3E" w14:textId="77777777" w:rsidR="006A46DF" w:rsidRDefault="006A46DF" w:rsidP="006A46DF">
      <w:pPr>
        <w:pStyle w:val="3rove"/>
        <w:numPr>
          <w:ilvl w:val="2"/>
          <w:numId w:val="31"/>
        </w:numPr>
        <w:ind w:left="851" w:hanging="851"/>
      </w:pPr>
      <w:bookmarkStart w:id="483" w:name="_Toc510899358"/>
      <w:bookmarkStart w:id="484" w:name="_Toc512069677"/>
      <w:r>
        <w:t>Gulp</w:t>
      </w:r>
      <w:bookmarkEnd w:id="483"/>
      <w:bookmarkEnd w:id="484"/>
    </w:p>
    <w:p w14:paraId="718B982E" w14:textId="3E0970B8" w:rsidR="00A155BB" w:rsidRDefault="006A46DF" w:rsidP="004A00E4">
      <w:pPr>
        <w:pStyle w:val="0Bezny"/>
      </w:pPr>
      <w:r>
        <w:t>Gulp je nástroj napsaný v JavaScriptu sloužící pro automatizaci úloh</w:t>
      </w:r>
      <w:r w:rsidR="0049060A">
        <w:t xml:space="preserve"> uvedených na začátku kapitoly 1.4. Je schopný všechny tyto úlohy spustit jedním příkazem zadaným do příkazové řádky. </w:t>
      </w:r>
      <w:r>
        <w:t xml:space="preserve">Je dostupný i jako balíček, takže jej lze nainstalovat pomocí systému Yarn. Úlohy, které chce vývojář automatizovat, se zapisují do souboru </w:t>
      </w:r>
      <w:r w:rsidRPr="00B13F8A">
        <w:rPr>
          <w:rStyle w:val="kdyChar"/>
        </w:rPr>
        <w:t>gulpfile.js</w:t>
      </w:r>
      <w:r>
        <w:t xml:space="preserve">, samotný Gulp se následně spouští z příkazové řádky. </w:t>
      </w:r>
      <w:r w:rsidR="00A93A63">
        <w:fldChar w:fldCharType="begin"/>
      </w:r>
      <w:r w:rsidR="00220214">
        <w:instrText xml:space="preserve"> REF _Ref510913686 \r \h </w:instrText>
      </w:r>
      <w:r w:rsidR="00A93A63">
        <w:fldChar w:fldCharType="separate"/>
      </w:r>
      <w:r w:rsidR="00FF620C">
        <w:t>[17]</w:t>
      </w:r>
      <w:r w:rsidR="00A93A63">
        <w:fldChar w:fldCharType="end"/>
      </w:r>
    </w:p>
    <w:p w14:paraId="135A03E4" w14:textId="77777777" w:rsidR="009F6A8E" w:rsidRPr="00A155BB" w:rsidRDefault="00A155BB" w:rsidP="00A155BB">
      <w:pPr>
        <w:widowControl/>
        <w:spacing w:before="0" w:beforeAutospacing="0" w:after="160" w:afterAutospacing="0" w:line="259" w:lineRule="auto"/>
        <w:jc w:val="left"/>
        <w:rPr>
          <w:rFonts w:eastAsiaTheme="minorHAnsi" w:cstheme="minorBidi"/>
          <w:sz w:val="22"/>
          <w:lang w:eastAsia="en-US"/>
        </w:rPr>
      </w:pPr>
      <w:r>
        <w:br w:type="page"/>
      </w:r>
    </w:p>
    <w:p w14:paraId="7F53F9F2" w14:textId="77777777" w:rsidR="0049364E" w:rsidRDefault="00461941" w:rsidP="00B53597">
      <w:pPr>
        <w:pStyle w:val="1rove"/>
        <w:numPr>
          <w:ilvl w:val="0"/>
          <w:numId w:val="31"/>
        </w:numPr>
        <w:ind w:left="851" w:hanging="851"/>
        <w:rPr>
          <w:rFonts w:eastAsiaTheme="minorHAnsi"/>
        </w:rPr>
      </w:pPr>
      <w:bookmarkStart w:id="485" w:name="_Toc510899359"/>
      <w:bookmarkStart w:id="486" w:name="_Toc512069678"/>
      <w:r>
        <w:rPr>
          <w:rFonts w:eastAsiaTheme="minorHAnsi"/>
        </w:rPr>
        <w:lastRenderedPageBreak/>
        <w:t>Analýza e</w:t>
      </w:r>
      <w:r w:rsidR="0049364E" w:rsidRPr="004E29E6">
        <w:rPr>
          <w:rFonts w:eastAsiaTheme="minorHAnsi"/>
        </w:rPr>
        <w:t>xistující</w:t>
      </w:r>
      <w:r>
        <w:rPr>
          <w:rFonts w:eastAsiaTheme="minorHAnsi"/>
        </w:rPr>
        <w:t>ch</w:t>
      </w:r>
      <w:r w:rsidR="0049364E" w:rsidRPr="004E29E6">
        <w:rPr>
          <w:rFonts w:eastAsiaTheme="minorHAnsi"/>
        </w:rPr>
        <w:t xml:space="preserve"> knihov</w:t>
      </w:r>
      <w:r>
        <w:rPr>
          <w:rFonts w:eastAsiaTheme="minorHAnsi"/>
        </w:rPr>
        <w:t>en</w:t>
      </w:r>
      <w:r w:rsidR="0049364E" w:rsidRPr="004E29E6">
        <w:rPr>
          <w:rFonts w:eastAsiaTheme="minorHAnsi"/>
        </w:rPr>
        <w:t xml:space="preserve"> pro řešení </w:t>
      </w:r>
      <w:r w:rsidR="00D70122">
        <w:rPr>
          <w:rFonts w:eastAsiaTheme="minorHAnsi"/>
        </w:rPr>
        <w:t>grafického rozhraní</w:t>
      </w:r>
      <w:r w:rsidR="0049364E" w:rsidRPr="004E29E6">
        <w:rPr>
          <w:rFonts w:eastAsiaTheme="minorHAnsi"/>
        </w:rPr>
        <w:t xml:space="preserve"> </w:t>
      </w:r>
      <w:r w:rsidR="00BC4B8C">
        <w:rPr>
          <w:rFonts w:eastAsiaTheme="minorHAnsi"/>
        </w:rPr>
        <w:t>webových stránek</w:t>
      </w:r>
      <w:bookmarkEnd w:id="485"/>
      <w:bookmarkEnd w:id="486"/>
    </w:p>
    <w:p w14:paraId="53A8BAFD" w14:textId="77777777" w:rsidR="001900FD" w:rsidRDefault="00BB1537" w:rsidP="00C13507">
      <w:pPr>
        <w:pStyle w:val="0Bezny"/>
      </w:pPr>
      <w:r>
        <w:t>Před vlastním vytváření</w:t>
      </w:r>
      <w:r w:rsidR="00BC4B8C">
        <w:t>m</w:t>
      </w:r>
      <w:r>
        <w:t xml:space="preserve"> knihovny pro </w:t>
      </w:r>
      <w:r w:rsidR="00D70122">
        <w:t>řešení grafického rozhraní</w:t>
      </w:r>
      <w:r>
        <w:t xml:space="preserve"> web</w:t>
      </w:r>
      <w:r w:rsidR="00BC4B8C">
        <w:t>ových stránek</w:t>
      </w:r>
      <w:r>
        <w:t xml:space="preserve"> je namístě nejdříve analyzovat hotová řeš</w:t>
      </w:r>
      <w:r w:rsidR="00597F4E">
        <w:t>en</w:t>
      </w:r>
      <w:r w:rsidR="000D4960">
        <w:t xml:space="preserve">í, z nichž se lze poučit či </w:t>
      </w:r>
      <w:r w:rsidR="00D869E4">
        <w:t>inspirovat</w:t>
      </w:r>
      <w:r w:rsidR="000D4960">
        <w:t xml:space="preserve">. </w:t>
      </w:r>
    </w:p>
    <w:p w14:paraId="0B1A6257" w14:textId="77777777" w:rsidR="006E4D0E" w:rsidRDefault="00461941" w:rsidP="008A65AD">
      <w:pPr>
        <w:pStyle w:val="0Bezny"/>
      </w:pPr>
      <w:r>
        <w:t>Mimo grid</w:t>
      </w:r>
      <w:r w:rsidR="00276F83">
        <w:t xml:space="preserve"> systém </w:t>
      </w:r>
      <w:r>
        <w:t>obsahují tyto knihovny většinou sadu hotových komponent pro webové stránky a</w:t>
      </w:r>
      <w:r w:rsidR="00F03121">
        <w:t> </w:t>
      </w:r>
      <w:r>
        <w:t>pomocné třídy. Autor se tak v této kapitole zajímá zejména o tyto tři součásti takových knihoven a</w:t>
      </w:r>
      <w:r w:rsidR="00F03121">
        <w:t> </w:t>
      </w:r>
      <w:r>
        <w:t>také o technologie</w:t>
      </w:r>
      <w:ins w:id="487" w:author="Jiří Škára" w:date="2018-04-19T17:29:00Z">
        <w:r w:rsidR="00215097">
          <w:t>,</w:t>
        </w:r>
      </w:ins>
      <w:r w:rsidR="0062061D">
        <w:t xml:space="preserve"> </w:t>
      </w:r>
      <w:r>
        <w:t xml:space="preserve">ve kterých byly tyto knihovny vytvořeny. </w:t>
      </w:r>
    </w:p>
    <w:p w14:paraId="0E3B62B3" w14:textId="77777777" w:rsidR="006E4D0E" w:rsidRDefault="00276F83" w:rsidP="008A65AD">
      <w:pPr>
        <w:pStyle w:val="0Bezny"/>
      </w:pPr>
      <w:r>
        <w:t xml:space="preserve">Pro analýzu si vybral </w:t>
      </w:r>
      <w:r w:rsidR="006E4D0E">
        <w:t xml:space="preserve">následující </w:t>
      </w:r>
      <w:r>
        <w:t>knihovny</w:t>
      </w:r>
      <w:r w:rsidR="006E4D0E">
        <w:t>, zejména z toho důvodu, že se s nimi buď již setkal či</w:t>
      </w:r>
      <w:r w:rsidR="00F03121">
        <w:t> </w:t>
      </w:r>
      <w:r w:rsidR="006E4D0E">
        <w:t>z důvodu jejich oblíbenosti mezi vývojáři:</w:t>
      </w:r>
    </w:p>
    <w:p w14:paraId="17461E42" w14:textId="6F92E4D5" w:rsidR="006E4D0E" w:rsidRDefault="006E4D0E" w:rsidP="00B14770">
      <w:pPr>
        <w:pStyle w:val="0Bezny"/>
        <w:numPr>
          <w:ilvl w:val="0"/>
          <w:numId w:val="36"/>
        </w:numPr>
        <w:spacing w:after="160"/>
        <w:ind w:left="851" w:hanging="851"/>
      </w:pPr>
      <w:r w:rsidRPr="000661A6">
        <w:rPr>
          <w:i/>
        </w:rPr>
        <w:t>Bootstrap</w:t>
      </w:r>
      <w:r>
        <w:t xml:space="preserve"> (</w:t>
      </w:r>
      <w:r w:rsidR="00AE6779">
        <w:fldChar w:fldCharType="begin"/>
      </w:r>
      <w:r w:rsidR="00AE6779">
        <w:instrText xml:space="preserve"> HYPERLINK "https://getbootstrap.com/" </w:instrText>
      </w:r>
      <w:ins w:id="488" w:author="Martin Škára" w:date="2018-04-21T10:25:00Z"/>
      <w:r w:rsidR="00AE6779">
        <w:fldChar w:fldCharType="separate"/>
      </w:r>
      <w:r w:rsidRPr="00D80AF2">
        <w:rPr>
          <w:rStyle w:val="Hypertextovodkaz"/>
        </w:rPr>
        <w:t>https://getbootstrap.com/</w:t>
      </w:r>
      <w:r w:rsidR="00AE6779">
        <w:rPr>
          <w:rStyle w:val="Hypertextovodkaz"/>
        </w:rPr>
        <w:fldChar w:fldCharType="end"/>
      </w:r>
      <w:r>
        <w:t>)</w:t>
      </w:r>
    </w:p>
    <w:p w14:paraId="78038A69" w14:textId="7161B95C" w:rsidR="006E4D0E" w:rsidRDefault="006E4D0E" w:rsidP="00B14770">
      <w:pPr>
        <w:pStyle w:val="0Bezny"/>
        <w:numPr>
          <w:ilvl w:val="0"/>
          <w:numId w:val="36"/>
        </w:numPr>
        <w:spacing w:after="160"/>
        <w:ind w:left="851" w:hanging="851"/>
      </w:pPr>
      <w:r w:rsidRPr="000661A6">
        <w:rPr>
          <w:i/>
        </w:rPr>
        <w:t>Foundation</w:t>
      </w:r>
      <w:r>
        <w:t xml:space="preserve"> (</w:t>
      </w:r>
      <w:r w:rsidR="00AE6779">
        <w:fldChar w:fldCharType="begin"/>
      </w:r>
      <w:r w:rsidR="00AE6779">
        <w:instrText xml:space="preserve"> HYPERLINK "https://foundation.zurb.com/" </w:instrText>
      </w:r>
      <w:ins w:id="489" w:author="Martin Škára" w:date="2018-04-21T10:25:00Z"/>
      <w:r w:rsidR="00AE6779">
        <w:fldChar w:fldCharType="separate"/>
      </w:r>
      <w:r w:rsidRPr="00D80AF2">
        <w:rPr>
          <w:rStyle w:val="Hypertextovodkaz"/>
        </w:rPr>
        <w:t>https://foundation.zurb.com/</w:t>
      </w:r>
      <w:r w:rsidR="00AE6779">
        <w:rPr>
          <w:rStyle w:val="Hypertextovodkaz"/>
        </w:rPr>
        <w:fldChar w:fldCharType="end"/>
      </w:r>
      <w:r>
        <w:t>)</w:t>
      </w:r>
    </w:p>
    <w:p w14:paraId="3AE1E671" w14:textId="4D10F389" w:rsidR="006E4D0E" w:rsidRDefault="006E4D0E" w:rsidP="00B14770">
      <w:pPr>
        <w:pStyle w:val="0Bezny"/>
        <w:numPr>
          <w:ilvl w:val="0"/>
          <w:numId w:val="36"/>
        </w:numPr>
        <w:spacing w:after="160"/>
        <w:ind w:left="851" w:hanging="851"/>
      </w:pPr>
      <w:r w:rsidRPr="000661A6">
        <w:rPr>
          <w:i/>
        </w:rPr>
        <w:t>Pure CSS</w:t>
      </w:r>
      <w:r>
        <w:t xml:space="preserve"> (</w:t>
      </w:r>
      <w:r w:rsidR="00AE6779">
        <w:fldChar w:fldCharType="begin"/>
      </w:r>
      <w:r w:rsidR="00AE6779">
        <w:instrText xml:space="preserve"> HYPERLINK "https://purecss.io/¨" </w:instrText>
      </w:r>
      <w:ins w:id="490" w:author="Martin Škára" w:date="2018-04-21T10:25:00Z"/>
      <w:r w:rsidR="00AE6779">
        <w:fldChar w:fldCharType="separate"/>
      </w:r>
      <w:r w:rsidRPr="00D80AF2">
        <w:rPr>
          <w:rStyle w:val="Hypertextovodkaz"/>
        </w:rPr>
        <w:t>https://purecss.io/</w:t>
      </w:r>
      <w:r w:rsidR="00AE6779">
        <w:rPr>
          <w:rStyle w:val="Hypertextovodkaz"/>
        </w:rPr>
        <w:fldChar w:fldCharType="end"/>
      </w:r>
      <w:r>
        <w:t>)</w:t>
      </w:r>
    </w:p>
    <w:p w14:paraId="0752401E" w14:textId="1E5BA504" w:rsidR="006E4D0E" w:rsidRDefault="00F73E5C" w:rsidP="00B14770">
      <w:pPr>
        <w:pStyle w:val="0Bezny"/>
        <w:numPr>
          <w:ilvl w:val="0"/>
          <w:numId w:val="36"/>
        </w:numPr>
        <w:spacing w:after="160"/>
        <w:ind w:left="851" w:hanging="851"/>
      </w:pPr>
      <w:r w:rsidRPr="000661A6">
        <w:rPr>
          <w:i/>
        </w:rPr>
        <w:t>Bulma</w:t>
      </w:r>
      <w:r>
        <w:t xml:space="preserve"> (</w:t>
      </w:r>
      <w:r w:rsidR="00AE6779">
        <w:fldChar w:fldCharType="begin"/>
      </w:r>
      <w:r w:rsidR="00AE6779">
        <w:instrText xml:space="preserve"> HYPERLINK "https://bulma.io/" </w:instrText>
      </w:r>
      <w:ins w:id="491" w:author="Martin Škára" w:date="2018-04-21T10:25:00Z"/>
      <w:r w:rsidR="00AE6779">
        <w:fldChar w:fldCharType="separate"/>
      </w:r>
      <w:r w:rsidRPr="00D80AF2">
        <w:rPr>
          <w:rStyle w:val="Hypertextovodkaz"/>
        </w:rPr>
        <w:t>https://bulma.io/</w:t>
      </w:r>
      <w:r w:rsidR="00AE6779">
        <w:rPr>
          <w:rStyle w:val="Hypertextovodkaz"/>
        </w:rPr>
        <w:fldChar w:fldCharType="end"/>
      </w:r>
      <w:r>
        <w:t xml:space="preserve">) </w:t>
      </w:r>
    </w:p>
    <w:p w14:paraId="797261D0" w14:textId="77777777" w:rsidR="00871DF7" w:rsidRDefault="0037410D" w:rsidP="00B53597">
      <w:pPr>
        <w:pStyle w:val="2rove"/>
        <w:numPr>
          <w:ilvl w:val="1"/>
          <w:numId w:val="31"/>
        </w:numPr>
        <w:ind w:left="851" w:hanging="851"/>
      </w:pPr>
      <w:bookmarkStart w:id="492" w:name="_Toc510899360"/>
      <w:bookmarkStart w:id="493" w:name="_Ref510982535"/>
      <w:bookmarkStart w:id="494" w:name="_Ref510982541"/>
      <w:bookmarkStart w:id="495" w:name="_Toc512069679"/>
      <w:r>
        <w:t>Bootstrap</w:t>
      </w:r>
      <w:bookmarkEnd w:id="492"/>
      <w:bookmarkEnd w:id="493"/>
      <w:bookmarkEnd w:id="494"/>
      <w:bookmarkEnd w:id="495"/>
    </w:p>
    <w:p w14:paraId="341F5B21" w14:textId="37BA82F1" w:rsidR="00B03D72" w:rsidRDefault="007F79C5" w:rsidP="00101E23">
      <w:pPr>
        <w:pStyle w:val="0Bezny"/>
      </w:pPr>
      <w:r>
        <w:t xml:space="preserve">Bootstrap byl původně vytvořen </w:t>
      </w:r>
      <w:r w:rsidR="00101E23">
        <w:t xml:space="preserve">v roce 2010 </w:t>
      </w:r>
      <w:r>
        <w:t>vývojáři a designery ve společnosti Twitte</w:t>
      </w:r>
      <w:r w:rsidR="00101E23">
        <w:t>r</w:t>
      </w:r>
      <w:r w:rsidR="00FB59F2">
        <w:t xml:space="preserve"> (</w:t>
      </w:r>
      <w:r w:rsidR="00AE6779">
        <w:fldChar w:fldCharType="begin"/>
      </w:r>
      <w:r w:rsidR="00AE6779">
        <w:instrText xml:space="preserve"> HYPERLINK "https://twitter.com/" </w:instrText>
      </w:r>
      <w:ins w:id="496" w:author="Martin Škára" w:date="2018-04-21T10:25:00Z"/>
      <w:r w:rsidR="00AE6779">
        <w:fldChar w:fldCharType="separate"/>
      </w:r>
      <w:r w:rsidR="00FB59F2" w:rsidRPr="003C6045">
        <w:rPr>
          <w:rStyle w:val="Hypertextovodkaz"/>
        </w:rPr>
        <w:t>https://twitter.com/</w:t>
      </w:r>
      <w:r w:rsidR="00AE6779">
        <w:rPr>
          <w:rStyle w:val="Hypertextovodkaz"/>
        </w:rPr>
        <w:fldChar w:fldCharType="end"/>
      </w:r>
      <w:r w:rsidR="00FB59F2">
        <w:t>),</w:t>
      </w:r>
      <w:r w:rsidR="00101E23">
        <w:t xml:space="preserve"> již od začátku byl vyvíjen jako open-source software</w:t>
      </w:r>
      <w:r w:rsidR="008B1890">
        <w:t xml:space="preserve"> pod licencí MIT</w:t>
      </w:r>
      <w:r w:rsidR="00342BA5">
        <w:t xml:space="preserve">. </w:t>
      </w:r>
      <w:r w:rsidR="00A5665E">
        <w:t xml:space="preserve">Stejně jako naprostá většina podobných knihoven je </w:t>
      </w:r>
      <w:r w:rsidR="00176483">
        <w:t xml:space="preserve">jeho aktuální verze (4.0) </w:t>
      </w:r>
      <w:r w:rsidR="00A5665E">
        <w:t>vyvíjen</w:t>
      </w:r>
      <w:r w:rsidR="00176483">
        <w:t>a</w:t>
      </w:r>
      <w:r w:rsidR="00A5665E">
        <w:t xml:space="preserve"> v jazyku CSS, respektive jeho preprocesoru SASS. </w:t>
      </w:r>
      <w:r w:rsidR="002E09A7">
        <w:t xml:space="preserve">Existují však i verze v jiných preprocesorech. </w:t>
      </w:r>
      <w:r w:rsidR="00A5665E">
        <w:t>Pro</w:t>
      </w:r>
      <w:r w:rsidR="00640B3C">
        <w:t> </w:t>
      </w:r>
      <w:r w:rsidR="00A5665E">
        <w:t xml:space="preserve">některé své části využívá též JavaScript. Ten je v rámci Boostrapu využíván pomocí knihoven </w:t>
      </w:r>
      <w:r w:rsidR="00DF6560">
        <w:t>jQuery</w:t>
      </w:r>
      <w:r w:rsidR="00865AD1">
        <w:t xml:space="preserve"> </w:t>
      </w:r>
      <w:r w:rsidR="00DF6560">
        <w:t>a</w:t>
      </w:r>
      <w:r w:rsidR="00A66E53">
        <w:t> </w:t>
      </w:r>
      <w:r w:rsidR="00DF6560">
        <w:t>Popper</w:t>
      </w:r>
      <w:r w:rsidR="00FB59F2">
        <w:t>.js (</w:t>
      </w:r>
      <w:r w:rsidR="00AE6779">
        <w:fldChar w:fldCharType="begin"/>
      </w:r>
      <w:r w:rsidR="00AE6779">
        <w:instrText xml:space="preserve"> HYPERLINK "https://popper.js.org/" </w:instrText>
      </w:r>
      <w:ins w:id="497" w:author="Martin Škára" w:date="2018-04-21T10:25:00Z"/>
      <w:r w:rsidR="00AE6779">
        <w:fldChar w:fldCharType="separate"/>
      </w:r>
      <w:r w:rsidR="00FB59F2" w:rsidRPr="003C6045">
        <w:rPr>
          <w:rStyle w:val="Hypertextovodkaz"/>
        </w:rPr>
        <w:t>https://popper.js.org/</w:t>
      </w:r>
      <w:r w:rsidR="00AE6779">
        <w:rPr>
          <w:rStyle w:val="Hypertextovodkaz"/>
        </w:rPr>
        <w:fldChar w:fldCharType="end"/>
      </w:r>
      <w:r w:rsidR="00FB59F2">
        <w:t xml:space="preserve">) pro správné fungování některých komponent. </w:t>
      </w:r>
      <w:r w:rsidR="00A93A63">
        <w:fldChar w:fldCharType="begin"/>
      </w:r>
      <w:r w:rsidR="00FB59F2">
        <w:instrText xml:space="preserve"> REF _Ref504753246 \r \h </w:instrText>
      </w:r>
      <w:r w:rsidR="00A93A63">
        <w:fldChar w:fldCharType="separate"/>
      </w:r>
      <w:r w:rsidR="00FF620C">
        <w:t>[12]</w:t>
      </w:r>
      <w:r w:rsidR="00A93A63">
        <w:fldChar w:fldCharType="end"/>
      </w:r>
    </w:p>
    <w:p w14:paraId="31F7D07D" w14:textId="186BACBA" w:rsidR="00C07B3D" w:rsidRDefault="00665A8A" w:rsidP="00101E23">
      <w:pPr>
        <w:pStyle w:val="0Bezny"/>
      </w:pPr>
      <w:r w:rsidRPr="00665A8A">
        <w:t xml:space="preserve">Bootstrap </w:t>
      </w:r>
      <w:r>
        <w:t xml:space="preserve">resetuje některé </w:t>
      </w:r>
      <w:r w:rsidR="002B0730">
        <w:t>výchozí</w:t>
      </w:r>
      <w:r>
        <w:t xml:space="preserve"> styly HTML prvků</w:t>
      </w:r>
      <w:r w:rsidR="0089727F">
        <w:t xml:space="preserve"> (převážně těch textových)</w:t>
      </w:r>
      <w:r>
        <w:t xml:space="preserve"> </w:t>
      </w:r>
      <w:r w:rsidR="0089727F">
        <w:t>a definuje jim</w:t>
      </w:r>
      <w:r w:rsidR="00866709">
        <w:t xml:space="preserve"> </w:t>
      </w:r>
      <w:r w:rsidR="0089727F">
        <w:t>vzhled bez toho</w:t>
      </w:r>
      <w:del w:id="498" w:author="Jiří Škára" w:date="2018-04-19T17:31:00Z">
        <w:r w:rsidR="0089727F" w:rsidDel="00215097">
          <w:delText>,</w:delText>
        </w:r>
      </w:del>
      <w:r w:rsidR="0089727F">
        <w:t xml:space="preserve"> aniž by vývojář de facto chtěl (bez přiřazení příslušných CSS tříd). Toto autor práce nepovažuje za správné, jelikož vzhled těchto prvků se často liší projekt od</w:t>
      </w:r>
      <w:r w:rsidR="00973621">
        <w:t> </w:t>
      </w:r>
      <w:r w:rsidR="0089727F">
        <w:t>projekt</w:t>
      </w:r>
      <w:r w:rsidR="00640B3C">
        <w:t xml:space="preserve">u, </w:t>
      </w:r>
      <w:r w:rsidR="0089727F">
        <w:t>a</w:t>
      </w:r>
      <w:r w:rsidR="00F03121">
        <w:t> </w:t>
      </w:r>
      <w:r w:rsidR="0089727F">
        <w:t>tak</w:t>
      </w:r>
      <w:r w:rsidR="00F03121">
        <w:t> </w:t>
      </w:r>
      <w:r w:rsidR="0089727F">
        <w:t>je</w:t>
      </w:r>
      <w:r w:rsidR="00F03121">
        <w:t> </w:t>
      </w:r>
      <w:r w:rsidR="0089727F">
        <w:t>například zbytečné definovat barvu textu odstavce</w:t>
      </w:r>
      <w:r w:rsidR="00256372">
        <w:t xml:space="preserve"> – upravením </w:t>
      </w:r>
      <w:r w:rsidR="00F1006E">
        <w:t>SCSS souborů lze toto sice změnit, nicméně vývojáře to stojí čas.</w:t>
      </w:r>
      <w:r w:rsidR="00256372">
        <w:t xml:space="preserve"> D</w:t>
      </w:r>
      <w:r w:rsidR="0089727F">
        <w:t>efaultně knihovna používá nativní fonty operačních systémů</w:t>
      </w:r>
      <w:r w:rsidR="00AE0658">
        <w:t xml:space="preserve"> (dále systémové fonty)</w:t>
      </w:r>
      <w:r w:rsidR="0089727F">
        <w:t xml:space="preserve"> </w:t>
      </w:r>
      <w:r w:rsidR="00640B3C">
        <w:t>dle</w:t>
      </w:r>
      <w:r w:rsidR="0089727F">
        <w:t xml:space="preserve"> článku </w:t>
      </w:r>
      <w:r w:rsidR="0089727F" w:rsidRPr="0089727F">
        <w:rPr>
          <w:i/>
        </w:rPr>
        <w:t>Using UI System Fonts In Web Design: A Quick Practical Guide</w:t>
      </w:r>
      <w:r w:rsidR="0089727F">
        <w:rPr>
          <w:i/>
        </w:rPr>
        <w:t xml:space="preserve"> </w:t>
      </w:r>
      <w:r w:rsidR="0089727F">
        <w:t>od</w:t>
      </w:r>
      <w:r w:rsidR="00550E45">
        <w:t> </w:t>
      </w:r>
      <w:r w:rsidR="0089727F">
        <w:t>Marcina Wicharyho</w:t>
      </w:r>
      <w:r w:rsidR="002B0730">
        <w:t xml:space="preserve"> (</w:t>
      </w:r>
      <w:r w:rsidR="00A93A63">
        <w:fldChar w:fldCharType="begin"/>
      </w:r>
      <w:r w:rsidR="002B0730">
        <w:instrText xml:space="preserve"> REF _Ref506762647 \r \h </w:instrText>
      </w:r>
      <w:r w:rsidR="00A93A63">
        <w:fldChar w:fldCharType="separate"/>
      </w:r>
      <w:r w:rsidR="00FF620C">
        <w:t>[18]</w:t>
      </w:r>
      <w:r w:rsidR="00A93A63">
        <w:fldChar w:fldCharType="end"/>
      </w:r>
      <w:r w:rsidR="002B0730">
        <w:t>)</w:t>
      </w:r>
      <w:r w:rsidR="0089727F">
        <w:t xml:space="preserve">. </w:t>
      </w:r>
      <w:r w:rsidR="00C07B3D">
        <w:t xml:space="preserve">Tím je tak docíleno toho, že defaultně není potřeba </w:t>
      </w:r>
      <w:r w:rsidR="00C07B3D">
        <w:lastRenderedPageBreak/>
        <w:t>využívat žádný externí font a</w:t>
      </w:r>
      <w:r w:rsidR="00866709">
        <w:t> </w:t>
      </w:r>
      <w:r w:rsidR="00C07B3D">
        <w:t xml:space="preserve">zároveň je možno zachovat hezký </w:t>
      </w:r>
      <w:r w:rsidR="002B0730">
        <w:t>výchozí</w:t>
      </w:r>
      <w:r w:rsidR="00C07B3D">
        <w:t xml:space="preserve"> vzhled na velké skupině zařízení. Zápis těchto nativních fontů v rámci CSS vlastnosti </w:t>
      </w:r>
      <w:r w:rsidR="00C07B3D" w:rsidRPr="00EA74B9">
        <w:rPr>
          <w:rStyle w:val="kdyChar"/>
        </w:rPr>
        <w:t>font-family</w:t>
      </w:r>
      <w:r w:rsidR="00520BCC">
        <w:t xml:space="preserve">, která definuje používaný font, </w:t>
      </w:r>
      <w:r w:rsidR="00C07B3D">
        <w:t>může</w:t>
      </w:r>
      <w:r w:rsidR="00520BCC">
        <w:t xml:space="preserve"> </w:t>
      </w:r>
      <w:r w:rsidR="00C07B3D">
        <w:t>pak</w:t>
      </w:r>
      <w:r w:rsidR="00640B3C">
        <w:t> </w:t>
      </w:r>
      <w:r w:rsidR="00C07B3D">
        <w:t>vypadat následně:</w:t>
      </w:r>
      <w:r w:rsidR="00E214AD">
        <w:t xml:space="preserve"> </w:t>
      </w:r>
      <w:r w:rsidR="00A93A63">
        <w:fldChar w:fldCharType="begin"/>
      </w:r>
      <w:r w:rsidR="00E214AD">
        <w:instrText xml:space="preserve"> REF _Ref504753246 \r \h </w:instrText>
      </w:r>
      <w:r w:rsidR="00A93A63">
        <w:fldChar w:fldCharType="separate"/>
      </w:r>
      <w:r w:rsidR="00FF620C">
        <w:t>[12]</w:t>
      </w:r>
      <w:r w:rsidR="00A93A63">
        <w:fldChar w:fldCharType="end"/>
      </w:r>
      <w:r w:rsidR="00B47423">
        <w:t xml:space="preserve"> </w:t>
      </w:r>
      <w:r w:rsidR="00A93A63">
        <w:fldChar w:fldCharType="begin"/>
      </w:r>
      <w:r w:rsidR="00E214AD">
        <w:instrText xml:space="preserve"> REF _Ref506762647 \r \h </w:instrText>
      </w:r>
      <w:r w:rsidR="00A93A63">
        <w:fldChar w:fldCharType="separate"/>
      </w:r>
      <w:r w:rsidR="00FF620C">
        <w:t>[18]</w:t>
      </w:r>
      <w:r w:rsidR="00A93A63">
        <w:fldChar w:fldCharType="end"/>
      </w:r>
    </w:p>
    <w:p w14:paraId="0B061A8A" w14:textId="77777777" w:rsidR="00061760" w:rsidRDefault="00061760" w:rsidP="00061760">
      <w:pPr>
        <w:pStyle w:val="kdy"/>
      </w:pPr>
      <w:r>
        <w:t>font-family: -apple-system, BlinkMacSystemFont,</w:t>
      </w:r>
    </w:p>
    <w:p w14:paraId="0434CC6B" w14:textId="77777777" w:rsidR="00061760" w:rsidRDefault="00061760" w:rsidP="00061760">
      <w:pPr>
        <w:pStyle w:val="kdy"/>
      </w:pPr>
      <w:r>
        <w:t xml:space="preserve">             </w:t>
      </w:r>
      <w:r w:rsidRPr="00061760">
        <w:t>“</w:t>
      </w:r>
      <w:r>
        <w:t>Segoe UI“, “Roboto“, “Oxygen“,</w:t>
      </w:r>
    </w:p>
    <w:p w14:paraId="7892E5C2" w14:textId="77777777" w:rsidR="00061760" w:rsidRDefault="00061760" w:rsidP="00061760">
      <w:pPr>
        <w:pStyle w:val="kdy"/>
      </w:pPr>
      <w:r>
        <w:t xml:space="preserve">             “Ubuntu“, “Cantarell“, “Fira Sans“,</w:t>
      </w:r>
    </w:p>
    <w:p w14:paraId="368528DB" w14:textId="77777777" w:rsidR="00061760" w:rsidRPr="0089727F" w:rsidRDefault="00061760" w:rsidP="00061760">
      <w:pPr>
        <w:pStyle w:val="kdy"/>
        <w:keepNext/>
      </w:pPr>
      <w:r>
        <w:t xml:space="preserve">             “Droid Sans“, “Helvetica Neue“, sans-serif;</w:t>
      </w:r>
    </w:p>
    <w:p w14:paraId="2D7D2A42" w14:textId="782F2FAD" w:rsidR="00061760" w:rsidRDefault="00061760" w:rsidP="00061760">
      <w:pPr>
        <w:pStyle w:val="Titulek"/>
        <w:spacing w:before="100" w:after="100"/>
        <w:jc w:val="left"/>
      </w:pPr>
      <w:bookmarkStart w:id="499" w:name="_Toc512069755"/>
      <w:r>
        <w:t xml:space="preserve">Kód </w:t>
      </w:r>
      <w:r w:rsidR="00A93A63">
        <w:fldChar w:fldCharType="begin"/>
      </w:r>
      <w:r w:rsidR="00DA63B2">
        <w:instrText xml:space="preserve"> SEQ Kód \* ARABIC </w:instrText>
      </w:r>
      <w:r w:rsidR="00A93A63">
        <w:fldChar w:fldCharType="separate"/>
      </w:r>
      <w:r w:rsidR="00FF620C">
        <w:rPr>
          <w:noProof/>
        </w:rPr>
        <w:t>4</w:t>
      </w:r>
      <w:r w:rsidR="00A93A63">
        <w:rPr>
          <w:noProof/>
        </w:rPr>
        <w:fldChar w:fldCharType="end"/>
      </w:r>
      <w:r>
        <w:t xml:space="preserve"> - Zápis nativních fontů v rámci CSS vlastnosti font-family </w:t>
      </w:r>
      <w:r w:rsidR="00A93A63">
        <w:fldChar w:fldCharType="begin"/>
      </w:r>
      <w:r>
        <w:instrText xml:space="preserve"> REF _Ref506762647 \r \h </w:instrText>
      </w:r>
      <w:r w:rsidR="00A93A63">
        <w:fldChar w:fldCharType="separate"/>
      </w:r>
      <w:r w:rsidR="00FF620C">
        <w:t>[18]</w:t>
      </w:r>
      <w:bookmarkEnd w:id="499"/>
      <w:r w:rsidR="00A93A63">
        <w:fldChar w:fldCharType="end"/>
      </w:r>
    </w:p>
    <w:p w14:paraId="35CAF181" w14:textId="0498539B" w:rsidR="00220214" w:rsidRPr="00220214" w:rsidRDefault="00220214" w:rsidP="00061760">
      <w:pPr>
        <w:pStyle w:val="0Bezny"/>
        <w:rPr>
          <w:rStyle w:val="kdyChar"/>
        </w:rPr>
      </w:pPr>
      <w:r>
        <w:t xml:space="preserve">Font </w:t>
      </w:r>
      <w:r w:rsidRPr="00220214">
        <w:rPr>
          <w:rStyle w:val="kdyChar"/>
        </w:rPr>
        <w:t>-apple-</w:t>
      </w:r>
      <w:r>
        <w:rPr>
          <w:rStyle w:val="kdyChar"/>
        </w:rPr>
        <w:t>syst</w:t>
      </w:r>
      <w:r w:rsidR="00B927A0">
        <w:rPr>
          <w:rStyle w:val="kdyChar"/>
        </w:rPr>
        <w:t>e</w:t>
      </w:r>
      <w:r>
        <w:rPr>
          <w:rStyle w:val="kdyChar"/>
        </w:rPr>
        <w:t>m</w:t>
      </w:r>
      <w:r w:rsidRPr="00220214">
        <w:t xml:space="preserve"> </w:t>
      </w:r>
      <w:r>
        <w:t>označuje fonty San Francisco, Neue Helvetica a Lucida Grande ve webovém prohlížeči Safari na operačních systémech Mac OS X a iOS. O jaký font se jedná</w:t>
      </w:r>
      <w:ins w:id="500" w:author="Jiří Škára" w:date="2018-04-19T17:34:00Z">
        <w:r w:rsidR="00215097">
          <w:t>,</w:t>
        </w:r>
      </w:ins>
      <w:r>
        <w:t xml:space="preserve"> rozhoduje verze operačního systému. Obdobně tyto fonty označuje font </w:t>
      </w:r>
      <w:r w:rsidRPr="00220214">
        <w:rPr>
          <w:rStyle w:val="kdyChar"/>
        </w:rPr>
        <w:t>BlinkMacSystemFont</w:t>
      </w:r>
      <w:r>
        <w:t>, akorát na prohlížeči Google Chrome. Pokud se jedná o jiný operační systém, je použito Segoe UI pro Windows a</w:t>
      </w:r>
      <w:r w:rsidR="00B927A0">
        <w:t> </w:t>
      </w:r>
      <w:r>
        <w:t>Windows</w:t>
      </w:r>
      <w:r w:rsidR="00B927A0">
        <w:t xml:space="preserve"> </w:t>
      </w:r>
      <w:r>
        <w:t xml:space="preserve">Phone, Roboto pro </w:t>
      </w:r>
      <w:r w:rsidR="00B927A0">
        <w:t xml:space="preserve">novější </w:t>
      </w:r>
      <w:r>
        <w:t>systémy Android a Chrome OS, Oxygen pro linuxové distribuce s grafickým prostředí</w:t>
      </w:r>
      <w:ins w:id="501" w:author="Jiří Škára" w:date="2018-04-19T17:34:00Z">
        <w:r w:rsidR="00215097">
          <w:t>m</w:t>
        </w:r>
      </w:ins>
      <w:r>
        <w:t xml:space="preserve"> KDE, Ubuntu </w:t>
      </w:r>
      <w:r w:rsidR="00B927A0">
        <w:t xml:space="preserve">pro linuxovou distribuci Ubuntu, Cantarell pro linuxové distribuce s grafickým prostředí GNOME, Fira Sans pro operační systém Firefox OS, Droid Sans pro starší verze systému Android, Helvetica Neue pro některé starší systémy iOS a pro zbytek systémů je pak použit font </w:t>
      </w:r>
      <w:r w:rsidR="00B927A0" w:rsidRPr="00B927A0">
        <w:rPr>
          <w:rStyle w:val="kdyChar"/>
        </w:rPr>
        <w:t>sans-serif</w:t>
      </w:r>
      <w:r w:rsidR="00B927A0">
        <w:t xml:space="preserve">. </w:t>
      </w:r>
      <w:r w:rsidR="00A93A63">
        <w:fldChar w:fldCharType="begin"/>
      </w:r>
      <w:r w:rsidR="00B927A0">
        <w:instrText xml:space="preserve"> REF _Ref506762647 \r \h </w:instrText>
      </w:r>
      <w:r w:rsidR="00A93A63">
        <w:fldChar w:fldCharType="separate"/>
      </w:r>
      <w:r w:rsidR="00FF620C">
        <w:t>[18]</w:t>
      </w:r>
      <w:r w:rsidR="00A93A63">
        <w:fldChar w:fldCharType="end"/>
      </w:r>
    </w:p>
    <w:p w14:paraId="459FBF4D" w14:textId="4BE14233" w:rsidR="00D526B9" w:rsidRDefault="00061760" w:rsidP="00061760">
      <w:pPr>
        <w:pStyle w:val="0Bezny"/>
      </w:pPr>
      <w:r>
        <w:t xml:space="preserve">Pro velikost fontů (i jiných rozměrů) pak Bootstrap používá jednotky </w:t>
      </w:r>
      <w:r w:rsidRPr="009856F0">
        <w:rPr>
          <w:rStyle w:val="kdyChar"/>
        </w:rPr>
        <w:t>re</w:t>
      </w:r>
      <w:r w:rsidR="00550E45" w:rsidRPr="009856F0">
        <w:rPr>
          <w:rStyle w:val="kdyChar"/>
        </w:rPr>
        <w:t>m</w:t>
      </w:r>
      <w:r w:rsidR="00550E45">
        <w:t xml:space="preserve">, které se odvozují od velikosti písma prvku </w:t>
      </w:r>
      <w:r w:rsidR="00550E45" w:rsidRPr="00973621">
        <w:rPr>
          <w:rStyle w:val="kdyChar"/>
        </w:rPr>
        <w:t>&lt;html&gt;</w:t>
      </w:r>
      <w:r w:rsidR="00550E45" w:rsidRPr="00973621">
        <w:t xml:space="preserve">. </w:t>
      </w:r>
      <w:r w:rsidR="00550E45">
        <w:t>Bootstrap nechává tuto velikost na 100 % písma v uživatelově prohlížeči (většinou 16 pixelů</w:t>
      </w:r>
      <w:r w:rsidR="00AE0658">
        <w:t xml:space="preserve">, </w:t>
      </w:r>
      <w:r w:rsidR="00AF73DF">
        <w:t>pixel přestavuje jeden svítící bod na monitoru či v obrázku</w:t>
      </w:r>
      <w:r w:rsidR="00550E45">
        <w:t>)</w:t>
      </w:r>
      <w:r w:rsidR="00640B3C">
        <w:t>, od</w:t>
      </w:r>
      <w:r w:rsidR="00F03121">
        <w:t> </w:t>
      </w:r>
      <w:r w:rsidR="00640B3C">
        <w:t>ní</w:t>
      </w:r>
      <w:r w:rsidR="00F03121">
        <w:t> </w:t>
      </w:r>
      <w:r w:rsidR="00640B3C">
        <w:t>pak</w:t>
      </w:r>
      <w:r w:rsidR="00F03121">
        <w:t> </w:t>
      </w:r>
      <w:r w:rsidR="00640B3C">
        <w:t>odvozuje zbylé velikosti</w:t>
      </w:r>
      <w:r w:rsidR="00550E45">
        <w:t xml:space="preserve">. </w:t>
      </w:r>
      <w:r w:rsidR="00A93A63">
        <w:fldChar w:fldCharType="begin"/>
      </w:r>
      <w:r w:rsidR="00D526B9">
        <w:instrText xml:space="preserve"> REF _Ref504753246 \r \h </w:instrText>
      </w:r>
      <w:r w:rsidR="00A93A63">
        <w:fldChar w:fldCharType="separate"/>
      </w:r>
      <w:r w:rsidR="00FF620C">
        <w:t>[12]</w:t>
      </w:r>
      <w:r w:rsidR="00A93A63">
        <w:fldChar w:fldCharType="end"/>
      </w:r>
    </w:p>
    <w:p w14:paraId="1C7AB3DB" w14:textId="19B27886" w:rsidR="00550E45" w:rsidRDefault="00550E45" w:rsidP="00061760">
      <w:pPr>
        <w:pStyle w:val="0Bezny"/>
      </w:pPr>
      <w:r>
        <w:t>Pro velikosti grid systému jsou však použity pixely</w:t>
      </w:r>
      <w:r w:rsidR="00D526B9">
        <w:t>.</w:t>
      </w:r>
      <w:r>
        <w:t xml:space="preserve"> </w:t>
      </w:r>
      <w:r w:rsidR="00D526B9">
        <w:t xml:space="preserve">Grid systém tvoří třída </w:t>
      </w:r>
      <w:r w:rsidR="00D526B9" w:rsidRPr="00973621">
        <w:rPr>
          <w:rStyle w:val="kdyChar"/>
        </w:rPr>
        <w:t>container</w:t>
      </w:r>
      <w:r w:rsidR="00D526B9">
        <w:t>, která definuje rozměry obsahu stránky a zarovnává jej na střed. V rámci ní</w:t>
      </w:r>
      <w:r w:rsidR="00520BCC">
        <w:t xml:space="preserve"> </w:t>
      </w:r>
      <w:r w:rsidR="00D526B9">
        <w:t xml:space="preserve">lze použít třídu </w:t>
      </w:r>
      <w:r w:rsidR="00D526B9" w:rsidRPr="00973621">
        <w:rPr>
          <w:rStyle w:val="kdyChar"/>
        </w:rPr>
        <w:t>row</w:t>
      </w:r>
      <w:r w:rsidR="00520BCC">
        <w:t xml:space="preserve">, </w:t>
      </w:r>
      <w:r w:rsidR="00D526B9">
        <w:t>co</w:t>
      </w:r>
      <w:r w:rsidR="00520BCC">
        <w:t>ž</w:t>
      </w:r>
      <w:r w:rsidR="00F03121">
        <w:t> </w:t>
      </w:r>
      <w:r w:rsidR="00D526B9">
        <w:t>je</w:t>
      </w:r>
      <w:r w:rsidR="00F03121">
        <w:t> </w:t>
      </w:r>
      <w:r w:rsidR="00D526B9">
        <w:t>rodičovský prvek</w:t>
      </w:r>
      <w:r w:rsidR="00520BCC">
        <w:t xml:space="preserve">, </w:t>
      </w:r>
      <w:r w:rsidR="00D526B9">
        <w:t>v</w:t>
      </w:r>
      <w:r w:rsidR="00520BCC">
        <w:t xml:space="preserve"> němž</w:t>
      </w:r>
      <w:r w:rsidR="00D526B9">
        <w:t xml:space="preserve"> jsou následně definovány jednotlivé sloupce. </w:t>
      </w:r>
      <w:r w:rsidR="00520BCC">
        <w:t>Zápis příkladu z obrázků </w:t>
      </w:r>
      <w:r w:rsidR="00973621">
        <w:t>3-5</w:t>
      </w:r>
      <w:r w:rsidR="00520BCC">
        <w:t xml:space="preserve"> pomocí Bootstrapu je ukázán v</w:t>
      </w:r>
      <w:r w:rsidR="00973621">
        <w:t> následujícím kódu</w:t>
      </w:r>
      <w:r w:rsidR="00520BCC">
        <w:t xml:space="preserve">. </w:t>
      </w:r>
      <w:r w:rsidR="00A93A63">
        <w:fldChar w:fldCharType="begin"/>
      </w:r>
      <w:r w:rsidR="00520BCC">
        <w:instrText xml:space="preserve"> REF _Ref504753246 \r \h </w:instrText>
      </w:r>
      <w:r w:rsidR="00A93A63">
        <w:fldChar w:fldCharType="separate"/>
      </w:r>
      <w:r w:rsidR="00FF620C">
        <w:t>[12]</w:t>
      </w:r>
      <w:r w:rsidR="00A93A63">
        <w:fldChar w:fldCharType="end"/>
      </w:r>
    </w:p>
    <w:p w14:paraId="2A52ABF5" w14:textId="77777777" w:rsidR="00520BCC" w:rsidRDefault="00520BCC" w:rsidP="00520BCC">
      <w:pPr>
        <w:pStyle w:val="kdy"/>
      </w:pPr>
      <w:r>
        <w:t>&lt;div class=“container“&gt;</w:t>
      </w:r>
    </w:p>
    <w:p w14:paraId="409B8FD9" w14:textId="77777777" w:rsidR="00520BCC" w:rsidRDefault="00520BCC" w:rsidP="00520BCC">
      <w:pPr>
        <w:pStyle w:val="kdy"/>
      </w:pPr>
      <w:r>
        <w:t xml:space="preserve">  &lt;div class=“row&gt;</w:t>
      </w:r>
    </w:p>
    <w:p w14:paraId="2AEA5A5D" w14:textId="77777777" w:rsidR="00520BCC" w:rsidRDefault="00520BCC" w:rsidP="00520BCC">
      <w:pPr>
        <w:pStyle w:val="kdy"/>
      </w:pPr>
      <w:r>
        <w:t xml:space="preserve">    &lt;div class=“col-12 col-sm-6 col-lg-8“&gt;</w:t>
      </w:r>
    </w:p>
    <w:p w14:paraId="7B997627" w14:textId="77777777" w:rsidR="00520BCC" w:rsidRDefault="00520BCC" w:rsidP="00520BCC">
      <w:pPr>
        <w:pStyle w:val="kdy"/>
      </w:pPr>
      <w:r>
        <w:t xml:space="preserve">      1</w:t>
      </w:r>
    </w:p>
    <w:p w14:paraId="4956A43D" w14:textId="77777777" w:rsidR="00520BCC" w:rsidRDefault="00520BCC" w:rsidP="00520BCC">
      <w:pPr>
        <w:pStyle w:val="kdy"/>
      </w:pPr>
      <w:r>
        <w:t xml:space="preserve">    &lt;/div&gt;</w:t>
      </w:r>
    </w:p>
    <w:p w14:paraId="1BE78B8F" w14:textId="77777777" w:rsidR="00520BCC" w:rsidRDefault="00520BCC" w:rsidP="00520BCC">
      <w:pPr>
        <w:pStyle w:val="kdy"/>
      </w:pPr>
      <w:r>
        <w:t xml:space="preserve">    &lt;div class=“col-12 col-sm-6 col-lg-4“&gt;</w:t>
      </w:r>
    </w:p>
    <w:p w14:paraId="1CE1A6CC" w14:textId="77777777" w:rsidR="00520BCC" w:rsidRDefault="00520BCC" w:rsidP="00520BCC">
      <w:pPr>
        <w:pStyle w:val="kdy"/>
      </w:pPr>
      <w:r>
        <w:t xml:space="preserve">      2</w:t>
      </w:r>
    </w:p>
    <w:p w14:paraId="17C89C48" w14:textId="77777777" w:rsidR="00520BCC" w:rsidRDefault="00520BCC" w:rsidP="00520BCC">
      <w:pPr>
        <w:pStyle w:val="kdy"/>
      </w:pPr>
      <w:r>
        <w:t xml:space="preserve">    &lt;/div&gt;</w:t>
      </w:r>
    </w:p>
    <w:p w14:paraId="0620242B" w14:textId="77777777" w:rsidR="00520BCC" w:rsidRDefault="00520BCC" w:rsidP="00520BCC">
      <w:pPr>
        <w:pStyle w:val="kdy"/>
      </w:pPr>
      <w:r>
        <w:t xml:space="preserve">  &lt;/div&gt;</w:t>
      </w:r>
    </w:p>
    <w:p w14:paraId="1A1826F8" w14:textId="77777777" w:rsidR="00520BCC" w:rsidRDefault="00520BCC" w:rsidP="00520BCC">
      <w:pPr>
        <w:pStyle w:val="kdy"/>
      </w:pPr>
      <w:r>
        <w:t>&lt;/div&gt;</w:t>
      </w:r>
    </w:p>
    <w:p w14:paraId="2B9BA50D" w14:textId="725C60C4" w:rsidR="00520BCC" w:rsidRDefault="00520BCC" w:rsidP="00520BCC">
      <w:pPr>
        <w:pStyle w:val="Titulek"/>
      </w:pPr>
      <w:bookmarkStart w:id="502" w:name="_Toc512069756"/>
      <w:r>
        <w:t xml:space="preserve">Kód </w:t>
      </w:r>
      <w:r w:rsidR="00A93A63">
        <w:fldChar w:fldCharType="begin"/>
      </w:r>
      <w:r w:rsidR="00DA63B2">
        <w:instrText xml:space="preserve"> SEQ Kód \* ARABIC </w:instrText>
      </w:r>
      <w:r w:rsidR="00A93A63">
        <w:fldChar w:fldCharType="separate"/>
      </w:r>
      <w:r w:rsidR="00FF620C">
        <w:rPr>
          <w:noProof/>
        </w:rPr>
        <w:t>5</w:t>
      </w:r>
      <w:r w:rsidR="00A93A63">
        <w:rPr>
          <w:noProof/>
        </w:rPr>
        <w:fldChar w:fldCharType="end"/>
      </w:r>
      <w:r>
        <w:t xml:space="preserve"> - Zápis uvažovaného příkladu z obrázků </w:t>
      </w:r>
      <w:r w:rsidR="00DF4D43">
        <w:t>3</w:t>
      </w:r>
      <w:r>
        <w:t>-</w:t>
      </w:r>
      <w:r w:rsidR="00DF4D43">
        <w:t>5</w:t>
      </w:r>
      <w:r>
        <w:t xml:space="preserve"> pomocí knihovny Bootstrap [</w:t>
      </w:r>
      <w:r w:rsidR="00E3219F">
        <w:t xml:space="preserve">zdroj </w:t>
      </w:r>
      <w:r>
        <w:t>autor]</w:t>
      </w:r>
      <w:bookmarkEnd w:id="502"/>
    </w:p>
    <w:p w14:paraId="0D17BCF7" w14:textId="5F925B15" w:rsidR="009D6615" w:rsidRDefault="00520BCC" w:rsidP="00520BCC">
      <w:pPr>
        <w:pStyle w:val="0Bezny"/>
      </w:pPr>
      <w:r>
        <w:lastRenderedPageBreak/>
        <w:t xml:space="preserve">Sloupce tak mají povinný prefix </w:t>
      </w:r>
      <w:r w:rsidRPr="00973621">
        <w:rPr>
          <w:rStyle w:val="kdyChar"/>
        </w:rPr>
        <w:t>col-</w:t>
      </w:r>
      <w:r w:rsidR="009D6615">
        <w:t xml:space="preserve">  za nímž následuje dvoumístná definice breakpointu. Boostrap má defaultně</w:t>
      </w:r>
      <w:r w:rsidR="00D43A06">
        <w:t>, ale</w:t>
      </w:r>
      <w:r w:rsidR="00973621">
        <w:t> </w:t>
      </w:r>
      <w:r w:rsidR="00D43A06">
        <w:t>s možností změny</w:t>
      </w:r>
      <w:r w:rsidR="00AA4D91">
        <w:t xml:space="preserve">, </w:t>
      </w:r>
      <w:r w:rsidR="009D6615">
        <w:t>definované takové body 4</w:t>
      </w:r>
      <w:r w:rsidR="00B927A0">
        <w:t>.</w:t>
      </w:r>
      <w:r w:rsidR="009D6615">
        <w:t xml:space="preserve"> Pokud se jedná o chování pod prvním breakpointem, nepíše se nic.</w:t>
      </w:r>
      <w:r w:rsidR="007C507E">
        <w:t xml:space="preserve"> Grid systém je </w:t>
      </w:r>
      <w:r w:rsidR="007C507E" w:rsidRPr="008C1821">
        <w:rPr>
          <w:i/>
        </w:rPr>
        <w:t>mobile-first</w:t>
      </w:r>
      <w:r w:rsidR="007C507E">
        <w:t>, což znamená, že defaultně se vzhled prvků definuje pro mobilní zařízení</w:t>
      </w:r>
      <w:r w:rsidR="00D43A06">
        <w:t xml:space="preserve">, </w:t>
      </w:r>
      <w:r w:rsidR="007C507E">
        <w:t xml:space="preserve">a právě pomocí zmíněných breakpointů a CSS vlastností Media Queries k tomu sloužících se postupně definuje chování pro větší zařízení a displeje. </w:t>
      </w:r>
      <w:r w:rsidR="009D6615">
        <w:t>Poslední číslo ve třídě pak znamená, kolik sloupců prvek zabírá. Pokud se číslo rovná maximálnímu počtu sloupců grid systému (v Bootstrapu defaultně nastaveno na 12, ale dá se změnit), roztáhne se prvek do šířky celého řádku. Mimo tyto třídy je</w:t>
      </w:r>
      <w:r w:rsidR="00E60159">
        <w:t> </w:t>
      </w:r>
      <w:r w:rsidR="009D6615">
        <w:t>ale</w:t>
      </w:r>
      <w:r w:rsidR="00F03121">
        <w:t> </w:t>
      </w:r>
      <w:r w:rsidR="009D6615">
        <w:t>možno použít i</w:t>
      </w:r>
      <w:r w:rsidR="00AA4D91">
        <w:t> </w:t>
      </w:r>
      <w:r w:rsidR="009D6615">
        <w:t xml:space="preserve">prostou třídu </w:t>
      </w:r>
      <w:r w:rsidR="009D6615" w:rsidRPr="00973621">
        <w:rPr>
          <w:rStyle w:val="kdyChar"/>
        </w:rPr>
        <w:t>col</w:t>
      </w:r>
      <w:r w:rsidR="009D6615">
        <w:t xml:space="preserve">, prvky si pak místo v řádku rozdělí zcela rovnoměrně. </w:t>
      </w:r>
      <w:r w:rsidR="00FC3218">
        <w:t xml:space="preserve">Mezery mezi sloupci jsou defaultně nastavené na 30 pixelů, pokud to vývojář nezmění. </w:t>
      </w:r>
      <w:r w:rsidR="00A93A63">
        <w:fldChar w:fldCharType="begin"/>
      </w:r>
      <w:r w:rsidR="007C507E">
        <w:instrText xml:space="preserve"> REF _Ref504753246 \r \h </w:instrText>
      </w:r>
      <w:r w:rsidR="00A93A63">
        <w:fldChar w:fldCharType="separate"/>
      </w:r>
      <w:r w:rsidR="00FF620C">
        <w:t>[12]</w:t>
      </w:r>
      <w:r w:rsidR="00A93A63">
        <w:fldChar w:fldCharType="end"/>
      </w:r>
    </w:p>
    <w:p w14:paraId="62B91004" w14:textId="4B6B0891" w:rsidR="009D6615" w:rsidRDefault="009D6615" w:rsidP="00520BCC">
      <w:pPr>
        <w:pStyle w:val="0Bezny"/>
      </w:pPr>
      <w:r>
        <w:t>Grid však nabízí více možností – je totiž vytvořen pomocí CSS vlastností</w:t>
      </w:r>
      <w:r w:rsidR="007C507E">
        <w:t xml:space="preserve"> flexbox</w:t>
      </w:r>
      <w:r w:rsidR="002D1D6D">
        <w:t xml:space="preserve">. </w:t>
      </w:r>
      <w:r w:rsidR="007C507E">
        <w:t>Je tak možné jednoduše měnit zarovnávání prvků do</w:t>
      </w:r>
      <w:r w:rsidR="00B43013">
        <w:t> </w:t>
      </w:r>
      <w:r w:rsidR="007C507E">
        <w:t>řádk</w:t>
      </w:r>
      <w:r w:rsidR="002D1D6D">
        <w:t>ů</w:t>
      </w:r>
      <w:r w:rsidR="007C507E">
        <w:t xml:space="preserve"> či sloupc</w:t>
      </w:r>
      <w:r w:rsidR="002D1D6D">
        <w:t>ů</w:t>
      </w:r>
      <w:r w:rsidR="007C507E">
        <w:t xml:space="preserve">, určovat, jak velký bude určitý Flex item oproti ostatním, jak se budou moci měnit flexibilně jeho rozměry, v jakém pořadí prvky řadit apod. </w:t>
      </w:r>
      <w:r w:rsidR="00A93A63">
        <w:fldChar w:fldCharType="begin"/>
      </w:r>
      <w:r w:rsidR="007C507E">
        <w:instrText xml:space="preserve"> REF _Ref505766889 \r \h </w:instrText>
      </w:r>
      <w:r w:rsidR="00A93A63">
        <w:fldChar w:fldCharType="separate"/>
      </w:r>
      <w:r w:rsidR="00FF620C">
        <w:t>[5]</w:t>
      </w:r>
      <w:r w:rsidR="00A93A63">
        <w:fldChar w:fldCharType="end"/>
      </w:r>
    </w:p>
    <w:p w14:paraId="70A863CF" w14:textId="4EDB6BA1" w:rsidR="006F4DA0" w:rsidRDefault="006F4DA0" w:rsidP="00520BCC">
      <w:pPr>
        <w:pStyle w:val="0Bezny"/>
      </w:pPr>
      <w:r>
        <w:t xml:space="preserve">Boostrap tak díky flexboxu nabízí rodičovskému prvku </w:t>
      </w:r>
      <w:r w:rsidRPr="00973621">
        <w:rPr>
          <w:rStyle w:val="kdyChar"/>
        </w:rPr>
        <w:t>row</w:t>
      </w:r>
      <w:r>
        <w:t xml:space="preserve"> třídy, které následně obsažené sloupce mohou vertikálně i horizontálně zarovnávat i různorodě v rámci zmíněných breakpointů. </w:t>
      </w:r>
      <w:r w:rsidR="00A93A63">
        <w:fldChar w:fldCharType="begin"/>
      </w:r>
      <w:r>
        <w:instrText xml:space="preserve"> REF _Ref504753246 \r \h </w:instrText>
      </w:r>
      <w:r w:rsidR="00A93A63">
        <w:fldChar w:fldCharType="separate"/>
      </w:r>
      <w:r w:rsidR="00FF620C">
        <w:t>[12]</w:t>
      </w:r>
      <w:r w:rsidR="00A93A63">
        <w:fldChar w:fldCharType="end"/>
      </w:r>
    </w:p>
    <w:p w14:paraId="0709EDCB" w14:textId="3431C2EF" w:rsidR="0037410D" w:rsidRDefault="006F4DA0" w:rsidP="006F4DA0">
      <w:pPr>
        <w:pStyle w:val="0Bezny"/>
      </w:pPr>
      <w:r>
        <w:t>Pro jednotlivé sloupce pak nabízí třídy pro změnu pořadí prvku, či pro odsazení prvku, chování jde opět měnit dle rozlišení obrazovky. Tyto třídy považuje autor práce za zbytečné. Odsazení sloupce zleva či zprava není dle něj tak časté. Určité případy by se daly řešit pomocí tříd pro</w:t>
      </w:r>
      <w:r w:rsidR="00B43013">
        <w:t> </w:t>
      </w:r>
      <w:r>
        <w:t>zarovnání v rodičovském prvku nebo vytvořením prázdného sloupce, který uživatel neuvidí. Stejně tak je to se</w:t>
      </w:r>
      <w:r w:rsidR="00E60159">
        <w:t> </w:t>
      </w:r>
      <w:r>
        <w:t>změnou pořadí prvk</w:t>
      </w:r>
      <w:r w:rsidR="000F0C7A">
        <w:t>u, nejde o častý případ a často si lze vystačit pouze</w:t>
      </w:r>
      <w:r w:rsidR="00B43013">
        <w:t xml:space="preserve"> </w:t>
      </w:r>
      <w:r w:rsidR="000F0C7A">
        <w:t>s tím, že</w:t>
      </w:r>
      <w:r w:rsidR="00B43013">
        <w:t> </w:t>
      </w:r>
      <w:r w:rsidR="000F0C7A">
        <w:t>prvek dáme na první či poslední místo. Bootstrap však nedefinuje třídy jen pro první a poslední místo v pořadí, ale</w:t>
      </w:r>
      <w:r w:rsidR="00E60159">
        <w:t> </w:t>
      </w:r>
      <w:r w:rsidR="000F0C7A">
        <w:t>pro tolik míst z kolika sloupců se skládá grid systém. I to považuje autor práce za ne</w:t>
      </w:r>
      <w:r w:rsidR="008457FD">
        <w:t>přesné</w:t>
      </w:r>
      <w:r w:rsidR="000F0C7A">
        <w:t xml:space="preserve">, jelikož i když bude grid systém definován jako dvanáctisloupcový, řádek může sloupců obsahovat více (řádek se pak zalomí). </w:t>
      </w:r>
      <w:r w:rsidR="00A93A63">
        <w:fldChar w:fldCharType="begin"/>
      </w:r>
      <w:r w:rsidR="005C6D90">
        <w:instrText xml:space="preserve"> REF _Ref504753246 \r \h </w:instrText>
      </w:r>
      <w:r w:rsidR="00A93A63">
        <w:fldChar w:fldCharType="separate"/>
      </w:r>
      <w:r w:rsidR="00FF620C">
        <w:t>[12]</w:t>
      </w:r>
      <w:r w:rsidR="00A93A63">
        <w:fldChar w:fldCharType="end"/>
      </w:r>
    </w:p>
    <w:p w14:paraId="22F4464F" w14:textId="2B66B367" w:rsidR="0028200E" w:rsidRDefault="008457FD" w:rsidP="006F4DA0">
      <w:pPr>
        <w:pStyle w:val="0Bezny"/>
      </w:pPr>
      <w:r>
        <w:t>Z hlediska hotových komponent Bootstrap obsah</w:t>
      </w:r>
      <w:r w:rsidR="00E62128">
        <w:t>uje většinu ze známých komponent, se kterými se</w:t>
      </w:r>
      <w:r w:rsidR="00E60159">
        <w:t> </w:t>
      </w:r>
      <w:r w:rsidR="00E62128">
        <w:t xml:space="preserve">lze na webových stránkách setkat. Za zmínku stojí menu a navigace, různá tlačítka, </w:t>
      </w:r>
      <w:r w:rsidR="003237E4">
        <w:t>drobečková navigace</w:t>
      </w:r>
      <w:r w:rsidR="00640B3C">
        <w:t xml:space="preserve"> (seznam odkazů pro nadřazené sekce)</w:t>
      </w:r>
      <w:r w:rsidR="003237E4">
        <w:t xml:space="preserve">, </w:t>
      </w:r>
      <w:r w:rsidR="003237E4" w:rsidRPr="006C58D7">
        <w:rPr>
          <w:i/>
        </w:rPr>
        <w:t>carousel</w:t>
      </w:r>
      <w:r w:rsidR="003237E4">
        <w:t>, formulářové prvky a mod</w:t>
      </w:r>
      <w:r w:rsidR="009607FC">
        <w:t>ální</w:t>
      </w:r>
      <w:r w:rsidR="003237E4">
        <w:t xml:space="preserve"> okna. Nevýhodou Bootstrapu je bohužel to, že i po úpravě těchto komponent může být vizuálně poznat, že</w:t>
      </w:r>
      <w:r w:rsidR="00E60159">
        <w:t> </w:t>
      </w:r>
      <w:r w:rsidR="003237E4">
        <w:t>vyšly právě z této knihovny – a tak je dnes v důsledku toho mnoho bootstrapových webových stránek velice podobných</w:t>
      </w:r>
      <w:r w:rsidR="00325622">
        <w:t>.</w:t>
      </w:r>
      <w:r w:rsidR="005C6D90">
        <w:t xml:space="preserve"> </w:t>
      </w:r>
      <w:r w:rsidR="00A93A63">
        <w:fldChar w:fldCharType="begin"/>
      </w:r>
      <w:r w:rsidR="005C6D90">
        <w:instrText xml:space="preserve"> REF _Ref504753246 \r \h </w:instrText>
      </w:r>
      <w:r w:rsidR="00A93A63">
        <w:fldChar w:fldCharType="separate"/>
      </w:r>
      <w:r w:rsidR="00FF620C">
        <w:t>[12]</w:t>
      </w:r>
      <w:r w:rsidR="00A93A63">
        <w:fldChar w:fldCharType="end"/>
      </w:r>
    </w:p>
    <w:p w14:paraId="103A1C12" w14:textId="77777777" w:rsidR="002B681C" w:rsidRDefault="002B681C" w:rsidP="002B681C">
      <w:pPr>
        <w:pStyle w:val="0Bezny"/>
        <w:keepNext/>
        <w:jc w:val="center"/>
      </w:pPr>
      <w:r>
        <w:rPr>
          <w:noProof/>
          <w:lang w:eastAsia="cs-CZ"/>
        </w:rPr>
        <w:lastRenderedPageBreak/>
        <w:drawing>
          <wp:inline distT="0" distB="0" distL="0" distR="0" wp14:anchorId="63CCDA0F" wp14:editId="44D66AD5">
            <wp:extent cx="4743082" cy="8096250"/>
            <wp:effectExtent l="0" t="0" r="63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51103" cy="8109942"/>
                    </a:xfrm>
                    <a:prstGeom prst="rect">
                      <a:avLst/>
                    </a:prstGeom>
                    <a:noFill/>
                    <a:ln>
                      <a:noFill/>
                    </a:ln>
                  </pic:spPr>
                </pic:pic>
              </a:graphicData>
            </a:graphic>
          </wp:inline>
        </w:drawing>
      </w:r>
    </w:p>
    <w:p w14:paraId="20538A13" w14:textId="76ABBA1A" w:rsidR="002B681C" w:rsidRDefault="002B681C" w:rsidP="002B681C">
      <w:pPr>
        <w:pStyle w:val="Titulek"/>
        <w:jc w:val="left"/>
      </w:pPr>
      <w:bookmarkStart w:id="503" w:name="_Toc512069720"/>
      <w:r>
        <w:t xml:space="preserve">Obrázek </w:t>
      </w:r>
      <w:r w:rsidR="00A93A63">
        <w:fldChar w:fldCharType="begin"/>
      </w:r>
      <w:r w:rsidR="00DA63B2">
        <w:instrText xml:space="preserve"> SEQ Obrázek \* ARABIC </w:instrText>
      </w:r>
      <w:r w:rsidR="00A93A63">
        <w:fldChar w:fldCharType="separate"/>
      </w:r>
      <w:r w:rsidR="00FF620C">
        <w:rPr>
          <w:noProof/>
        </w:rPr>
        <w:t>8</w:t>
      </w:r>
      <w:r w:rsidR="00A93A63">
        <w:rPr>
          <w:noProof/>
        </w:rPr>
        <w:fldChar w:fldCharType="end"/>
      </w:r>
      <w:r>
        <w:t xml:space="preserve"> - Typická ukázka webové stránky vytvořené pomocí bootstrapu </w:t>
      </w:r>
      <w:r w:rsidR="00A93A63">
        <w:fldChar w:fldCharType="begin"/>
      </w:r>
      <w:r>
        <w:instrText xml:space="preserve"> REF _Ref504753246 \r \h </w:instrText>
      </w:r>
      <w:r w:rsidR="00A93A63">
        <w:fldChar w:fldCharType="separate"/>
      </w:r>
      <w:r w:rsidR="00FF620C">
        <w:t>[12]</w:t>
      </w:r>
      <w:bookmarkEnd w:id="503"/>
      <w:r w:rsidR="00A93A63">
        <w:fldChar w:fldCharType="end"/>
      </w:r>
    </w:p>
    <w:p w14:paraId="3FE4C2D5" w14:textId="77777777" w:rsidR="000F0C7A" w:rsidRDefault="0028200E" w:rsidP="006F4DA0">
      <w:pPr>
        <w:pStyle w:val="0Bezny"/>
      </w:pPr>
      <w:r>
        <w:lastRenderedPageBreak/>
        <w:t xml:space="preserve">U komponenty </w:t>
      </w:r>
      <w:r w:rsidR="00455C58">
        <w:t xml:space="preserve">responzivního </w:t>
      </w:r>
      <w:r>
        <w:t xml:space="preserve">menu autor práce </w:t>
      </w:r>
      <w:r w:rsidR="00104B92">
        <w:t>n</w:t>
      </w:r>
      <w:r>
        <w:t>alezl chybu. Pokud ji použijeme s fixní pozicí (tj.</w:t>
      </w:r>
      <w:r w:rsidR="00E60159">
        <w:t> </w:t>
      </w:r>
      <w:r>
        <w:t>prvek zůstává na stále stejném místě v okně prohlížeče)</w:t>
      </w:r>
      <w:r w:rsidR="00455C58">
        <w:t xml:space="preserve"> a zobrazíme si ji na úzkém displeji (např.</w:t>
      </w:r>
      <w:r w:rsidR="00E60159">
        <w:t> </w:t>
      </w:r>
      <w:r w:rsidR="00455C58">
        <w:t>mobilním telefonu v zobrazení na šířku), tak v případě, že menu obsahuje více položek</w:t>
      </w:r>
      <w:r w:rsidR="00AA4D91">
        <w:t xml:space="preserve">, </w:t>
      </w:r>
      <w:r w:rsidR="00104B92">
        <w:t>uživatel některé neuvidí a nijak se k nim nedostane</w:t>
      </w:r>
      <w:r w:rsidR="00455C58">
        <w:t>, což může být</w:t>
      </w:r>
      <w:r w:rsidR="00104B92">
        <w:t xml:space="preserve"> </w:t>
      </w:r>
      <w:r w:rsidR="00455C58">
        <w:t>poněkud frustrující.</w:t>
      </w:r>
    </w:p>
    <w:p w14:paraId="46134D9B" w14:textId="2E7C20E5" w:rsidR="00455C58" w:rsidRDefault="00064B81" w:rsidP="006F4DA0">
      <w:pPr>
        <w:pStyle w:val="0Bezny"/>
      </w:pPr>
      <w:r>
        <w:t>Bootstra</w:t>
      </w:r>
      <w:r w:rsidR="007F7130">
        <w:t xml:space="preserve">p nabízí celou řadu pomocných tříd. </w:t>
      </w:r>
      <w:r w:rsidR="005A05EC">
        <w:t>Co mu lze vytknout je možná zbytečnost některých těchto tříd, jelikož jejich účelu lze dosáhnout pomocí grid systému (např. třídy pro</w:t>
      </w:r>
      <w:r w:rsidR="00E60159">
        <w:t> </w:t>
      </w:r>
      <w:r w:rsidR="005A05EC">
        <w:t>zarovnávání)</w:t>
      </w:r>
      <w:r w:rsidR="0000375C">
        <w:t>. Vzhledem k odlišnosti jednotlivých webových stránek pak</w:t>
      </w:r>
      <w:r w:rsidR="005C6D90">
        <w:t> </w:t>
      </w:r>
      <w:r w:rsidR="0000375C">
        <w:t>nepovažuje autor za</w:t>
      </w:r>
      <w:r w:rsidR="00E60159">
        <w:t> </w:t>
      </w:r>
      <w:r w:rsidR="0000375C">
        <w:t>vhodné pomocné třídy pro barvy rámečku č</w:t>
      </w:r>
      <w:r w:rsidR="00AA4D91">
        <w:t>i</w:t>
      </w:r>
      <w:r w:rsidR="0000375C">
        <w:t xml:space="preserve"> pozadí – můžou se hodit pro web spoléhající pouze na samotnou knihovnu, ale nepomohou při vývoji dle zadaného grafického návrhu.</w:t>
      </w:r>
      <w:r w:rsidR="005C6D90">
        <w:t xml:space="preserve"> </w:t>
      </w:r>
      <w:r w:rsidR="00A93A63">
        <w:fldChar w:fldCharType="begin"/>
      </w:r>
      <w:r w:rsidR="005C6D90">
        <w:instrText xml:space="preserve"> REF _Ref504753246 \r \h </w:instrText>
      </w:r>
      <w:r w:rsidR="00A93A63">
        <w:fldChar w:fldCharType="separate"/>
      </w:r>
      <w:r w:rsidR="00FF620C">
        <w:t>[12]</w:t>
      </w:r>
      <w:r w:rsidR="00A93A63">
        <w:fldChar w:fldCharType="end"/>
      </w:r>
    </w:p>
    <w:p w14:paraId="6D95002F" w14:textId="77777777" w:rsidR="000F0C7A" w:rsidRDefault="0000375C" w:rsidP="0000375C">
      <w:pPr>
        <w:pStyle w:val="2rove"/>
        <w:numPr>
          <w:ilvl w:val="1"/>
          <w:numId w:val="31"/>
        </w:numPr>
        <w:ind w:left="851" w:hanging="851"/>
      </w:pPr>
      <w:bookmarkStart w:id="504" w:name="_Toc510899361"/>
      <w:bookmarkStart w:id="505" w:name="_Ref510982544"/>
      <w:bookmarkStart w:id="506" w:name="_Toc512069680"/>
      <w:r>
        <w:t>Foundation</w:t>
      </w:r>
      <w:bookmarkEnd w:id="504"/>
      <w:bookmarkEnd w:id="505"/>
      <w:bookmarkEnd w:id="506"/>
    </w:p>
    <w:p w14:paraId="0834F2DB" w14:textId="5CD5D2A9" w:rsidR="00101E23" w:rsidRDefault="00101E23" w:rsidP="00101E23">
      <w:pPr>
        <w:pStyle w:val="0Bezny"/>
      </w:pPr>
      <w:r>
        <w:t>V roce 2008 vytvořila společnost ZURB</w:t>
      </w:r>
      <w:r w:rsidR="0094786D">
        <w:t xml:space="preserve"> (</w:t>
      </w:r>
      <w:r w:rsidR="00AE6779">
        <w:fldChar w:fldCharType="begin"/>
      </w:r>
      <w:r w:rsidR="00AE6779">
        <w:instrText xml:space="preserve"> HYPERLINK "https://zurb.com" </w:instrText>
      </w:r>
      <w:ins w:id="507" w:author="Martin Škára" w:date="2018-04-21T10:25:00Z"/>
      <w:r w:rsidR="00AE6779">
        <w:fldChar w:fldCharType="separate"/>
      </w:r>
      <w:r w:rsidR="0094786D" w:rsidRPr="00F10450">
        <w:rPr>
          <w:rStyle w:val="Hypertextovodkaz"/>
        </w:rPr>
        <w:t>https://zurb.com</w:t>
      </w:r>
      <w:r w:rsidR="00AE6779">
        <w:rPr>
          <w:rStyle w:val="Hypertextovodkaz"/>
        </w:rPr>
        <w:fldChar w:fldCharType="end"/>
      </w:r>
      <w:r w:rsidR="0094786D">
        <w:t>)</w:t>
      </w:r>
      <w:r>
        <w:t>, která se zabývá vývojem softwaru</w:t>
      </w:r>
      <w:r w:rsidR="000A68D7">
        <w:t xml:space="preserve">, </w:t>
      </w:r>
      <w:r>
        <w:t xml:space="preserve">nástroj pro zjednodušení své práce v jazycích HTML, CSS a JavaScript. Nazvala jej ZURB Style Guide. </w:t>
      </w:r>
      <w:r w:rsidR="007A074C">
        <w:t xml:space="preserve">Tento nástroj byl dále rozvíjen </w:t>
      </w:r>
      <w:r w:rsidR="00B8481D">
        <w:t>a v roce 2010 byl přejmenován na</w:t>
      </w:r>
      <w:r w:rsidR="00CF0D22">
        <w:t> </w:t>
      </w:r>
      <w:r w:rsidR="00B8481D">
        <w:t xml:space="preserve">Foundation. </w:t>
      </w:r>
      <w:r w:rsidR="0094786D">
        <w:t>Od roku 2011 je pak dostupný open-source</w:t>
      </w:r>
      <w:r w:rsidR="008B1890">
        <w:t xml:space="preserve"> pod licencí MIT</w:t>
      </w:r>
      <w:r w:rsidR="0094786D">
        <w:t xml:space="preserve">. </w:t>
      </w:r>
      <w:r w:rsidR="00CF0D22">
        <w:t>Aktuální verze je Foundati</w:t>
      </w:r>
      <w:r w:rsidR="000A68D7">
        <w:t>o</w:t>
      </w:r>
      <w:r w:rsidR="00CF0D22">
        <w:t xml:space="preserve">n 6. </w:t>
      </w:r>
      <w:r w:rsidR="00C16D69">
        <w:t xml:space="preserve">Stejně jako Boostrap je vyvíjen v preprocesoru SASS a využívá taktéž javascriptovou knihovnu jQuery. </w:t>
      </w:r>
      <w:r w:rsidR="00A93A63">
        <w:fldChar w:fldCharType="begin"/>
      </w:r>
      <w:r w:rsidR="00CF0D22">
        <w:instrText xml:space="preserve"> REF _Ref504753281 \r \h </w:instrText>
      </w:r>
      <w:r w:rsidR="00A93A63">
        <w:fldChar w:fldCharType="separate"/>
      </w:r>
      <w:r w:rsidR="00FF620C">
        <w:t>[19]</w:t>
      </w:r>
      <w:r w:rsidR="00A93A63">
        <w:fldChar w:fldCharType="end"/>
      </w:r>
    </w:p>
    <w:p w14:paraId="72555EB2" w14:textId="1581B170" w:rsidR="00751971" w:rsidRDefault="0046140F" w:rsidP="00101E23">
      <w:pPr>
        <w:pStyle w:val="0Bezny"/>
      </w:pPr>
      <w:r>
        <w:t xml:space="preserve">Pro resetování některých </w:t>
      </w:r>
      <w:r w:rsidR="002B0730">
        <w:t>výchozích</w:t>
      </w:r>
      <w:r>
        <w:t xml:space="preserve"> stylů používá Foundation </w:t>
      </w:r>
      <w:r w:rsidR="005E6E82">
        <w:t>Normalize.css (</w:t>
      </w:r>
      <w:r w:rsidR="00AE6779">
        <w:fldChar w:fldCharType="begin"/>
      </w:r>
      <w:r w:rsidR="00AE6779">
        <w:instrText xml:space="preserve"> HYPERLINK "https://necolas.github.io/normalize.css/" </w:instrText>
      </w:r>
      <w:ins w:id="508" w:author="Martin Škára" w:date="2018-04-21T10:25:00Z"/>
      <w:r w:rsidR="00AE6779">
        <w:fldChar w:fldCharType="separate"/>
      </w:r>
      <w:r w:rsidR="005E6E82" w:rsidRPr="00F10450">
        <w:rPr>
          <w:rStyle w:val="Hypertextovodkaz"/>
        </w:rPr>
        <w:t>https://necolas.github.io/normalize.css/</w:t>
      </w:r>
      <w:r w:rsidR="00AE6779">
        <w:rPr>
          <w:rStyle w:val="Hypertextovodkaz"/>
        </w:rPr>
        <w:fldChar w:fldCharType="end"/>
      </w:r>
      <w:r w:rsidR="005E6E82">
        <w:t>), což je soubor CSS stylů, který zařizuje vykreslování některých HTML prvků tak, aby se napříč prohlížeči zobrazovaly konzistentněji</w:t>
      </w:r>
      <w:r w:rsidR="002B681C">
        <w:t xml:space="preserve">. </w:t>
      </w:r>
      <w:r w:rsidR="00CF0D22">
        <w:t xml:space="preserve">Pro rozměry využívá zejména jednotky </w:t>
      </w:r>
      <w:r w:rsidR="00CF0D22" w:rsidRPr="009856F0">
        <w:rPr>
          <w:rStyle w:val="kdyChar"/>
        </w:rPr>
        <w:t>rem</w:t>
      </w:r>
      <w:r w:rsidR="00CF0D22">
        <w:t xml:space="preserve">, ale například breakpointy grid systému jsou definovány pomocí jednotky </w:t>
      </w:r>
      <w:r w:rsidR="00CF0D22" w:rsidRPr="004D3572">
        <w:rPr>
          <w:rStyle w:val="kdyChar"/>
        </w:rPr>
        <w:t>e</w:t>
      </w:r>
      <w:r w:rsidR="00FE2B06" w:rsidRPr="004D3572">
        <w:rPr>
          <w:rStyle w:val="kdyChar"/>
        </w:rPr>
        <w:t>m</w:t>
      </w:r>
      <w:r w:rsidR="00FE2B06">
        <w:t xml:space="preserve">, která </w:t>
      </w:r>
      <w:r w:rsidR="00CF0D22">
        <w:t>vychází z velikosti písma rodičovského prvku, tj. pokud má rodičovský prvek velikost písma nastavenu na 10</w:t>
      </w:r>
      <w:r w:rsidR="00CF0D22" w:rsidRPr="00B47423">
        <w:rPr>
          <w:rStyle w:val="kdyChar"/>
        </w:rPr>
        <w:t>px</w:t>
      </w:r>
      <w:r w:rsidR="00CF0D22">
        <w:t>, pak 1</w:t>
      </w:r>
      <w:r w:rsidR="00CF0D22" w:rsidRPr="004D3572">
        <w:rPr>
          <w:rStyle w:val="kdyChar"/>
        </w:rPr>
        <w:t>em</w:t>
      </w:r>
      <w:r w:rsidR="00CF0D22">
        <w:t xml:space="preserve"> = 10</w:t>
      </w:r>
      <w:r w:rsidR="00CF0D22" w:rsidRPr="00B47423">
        <w:rPr>
          <w:rStyle w:val="kdyChar"/>
        </w:rPr>
        <w:t>px</w:t>
      </w:r>
      <w:r w:rsidR="00CF0D22">
        <w:t xml:space="preserve">. V definici breakpointů pomocí Media Queries se však tato jednotka chová stejně jako </w:t>
      </w:r>
      <w:r w:rsidR="00CF0D22" w:rsidRPr="009856F0">
        <w:rPr>
          <w:rStyle w:val="kdyChar"/>
        </w:rPr>
        <w:t>rem</w:t>
      </w:r>
      <w:r w:rsidR="00CF0D22">
        <w:t xml:space="preserve">, tj. orientuje se podle velikosti písma prvku </w:t>
      </w:r>
      <w:r w:rsidR="00CF0D22" w:rsidRPr="00DF4D43">
        <w:rPr>
          <w:rStyle w:val="kdyChar"/>
        </w:rPr>
        <w:t>&lt;html&gt;</w:t>
      </w:r>
      <w:r w:rsidR="00CF0D22">
        <w:t>. Vývojáři Foundation se rozhodl</w:t>
      </w:r>
      <w:ins w:id="509" w:author="Jiří Škára" w:date="2018-04-19T17:46:00Z">
        <w:r w:rsidR="002D3552">
          <w:t>i</w:t>
        </w:r>
      </w:ins>
      <w:del w:id="510" w:author="Jiří Škára" w:date="2018-04-19T17:46:00Z">
        <w:r w:rsidR="00CF0D22" w:rsidDel="002D3552">
          <w:delText>y</w:delText>
        </w:r>
      </w:del>
      <w:r w:rsidR="00CF0D22">
        <w:t xml:space="preserve"> pro použití jednotek </w:t>
      </w:r>
      <w:r w:rsidR="00CF0D22" w:rsidRPr="004D3572">
        <w:rPr>
          <w:rStyle w:val="kdyChar"/>
        </w:rPr>
        <w:t>em</w:t>
      </w:r>
      <w:r w:rsidR="00CF0D22">
        <w:t xml:space="preserve"> v tomto případě zřejmě proto, že použití jednotek </w:t>
      </w:r>
      <w:r w:rsidR="00CF0D22" w:rsidRPr="004D3572">
        <w:rPr>
          <w:rStyle w:val="kdyChar"/>
        </w:rPr>
        <w:t>rem</w:t>
      </w:r>
      <w:r w:rsidR="00CF0D22">
        <w:t xml:space="preserve"> v Media Queries způsobovalo problémy na webových prohlížečích Safari (na</w:t>
      </w:r>
      <w:r w:rsidR="00FE2B06">
        <w:t> </w:t>
      </w:r>
      <w:r w:rsidR="00CF0D22">
        <w:t xml:space="preserve">nejnovějších verzích toto ale bylo opraveno). </w:t>
      </w:r>
      <w:r w:rsidR="00FE2B06">
        <w:t xml:space="preserve">Používá taktéž systémové fonty. </w:t>
      </w:r>
      <w:r w:rsidR="00A93A63">
        <w:fldChar w:fldCharType="begin"/>
      </w:r>
      <w:r w:rsidR="001F5B2F">
        <w:instrText xml:space="preserve"> REF _Ref504753281 \r \h </w:instrText>
      </w:r>
      <w:r w:rsidR="00A93A63">
        <w:fldChar w:fldCharType="separate"/>
      </w:r>
      <w:r w:rsidR="00FF620C">
        <w:t>[19]</w:t>
      </w:r>
      <w:r w:rsidR="00A93A63">
        <w:fldChar w:fldCharType="end"/>
      </w:r>
    </w:p>
    <w:p w14:paraId="501EDA22" w14:textId="0A3B9932" w:rsidR="00CF0D22" w:rsidRDefault="00CF0D22" w:rsidP="00101E23">
      <w:pPr>
        <w:pStyle w:val="0Bezny"/>
      </w:pPr>
      <w:r>
        <w:t>V rámci používání Foundation si vývojář může vybrat (alespoň u některých komponent a grid systém</w:t>
      </w:r>
      <w:r w:rsidR="003C6DCE">
        <w:t>ů</w:t>
      </w:r>
      <w:r>
        <w:t>), zdali chce využívat flexbox nebo ne. Tato volitelná možnost je zde zejména kvůli kompatibilitě napříč prohlížeči, která není stoprocentní</w:t>
      </w:r>
      <w:r w:rsidR="00D707B1">
        <w:t xml:space="preserve">, autor práce je však toho názoru, že je dnes již bezpečné jej využívat. </w:t>
      </w:r>
      <w:r w:rsidR="002B681C">
        <w:t xml:space="preserve">Například na stránce </w:t>
      </w:r>
      <w:r w:rsidR="00AE6779">
        <w:fldChar w:fldCharType="begin"/>
      </w:r>
      <w:r w:rsidR="00AE6779">
        <w:instrText xml:space="preserve"> HYPERLINK "https://caniuse.com/" \l "search=flexbox" </w:instrText>
      </w:r>
      <w:ins w:id="511" w:author="Martin Škára" w:date="2018-04-21T10:25:00Z"/>
      <w:r w:rsidR="00AE6779">
        <w:fldChar w:fldCharType="separate"/>
      </w:r>
      <w:r w:rsidR="002B681C" w:rsidRPr="002D48D9">
        <w:rPr>
          <w:rStyle w:val="Hypertextovodkaz"/>
        </w:rPr>
        <w:t>https://caniuse.com/#search=flexbox</w:t>
      </w:r>
      <w:r w:rsidR="00AE6779">
        <w:rPr>
          <w:rStyle w:val="Hypertextovodkaz"/>
        </w:rPr>
        <w:fldChar w:fldCharType="end"/>
      </w:r>
      <w:r w:rsidR="002B681C">
        <w:t xml:space="preserve"> lze vidět, že z prohlížečů, které jsou používány alespoň 0,5 % uživatelů, má problém s flexboxem pouze prohlížeč Internet Explorer a problémy s ním se dají vyřešit. </w:t>
      </w:r>
      <w:r>
        <w:t xml:space="preserve">S tím souvisí i to, že Foundation nabízí celkově tři různé grid systémy. </w:t>
      </w:r>
      <w:r w:rsidR="00A93A63">
        <w:fldChar w:fldCharType="begin"/>
      </w:r>
      <w:r w:rsidR="001F5B2F">
        <w:instrText xml:space="preserve"> REF _Ref504753281 \r \h </w:instrText>
      </w:r>
      <w:r w:rsidR="00A93A63">
        <w:fldChar w:fldCharType="separate"/>
      </w:r>
      <w:r w:rsidR="00FF620C">
        <w:t>[19]</w:t>
      </w:r>
      <w:r w:rsidR="00A93A63">
        <w:fldChar w:fldCharType="end"/>
      </w:r>
    </w:p>
    <w:p w14:paraId="4AA333C6" w14:textId="77777777" w:rsidR="00D707B1" w:rsidRPr="00585B29" w:rsidRDefault="00D707B1" w:rsidP="00966481">
      <w:pPr>
        <w:pStyle w:val="0Bezny"/>
      </w:pPr>
      <w:r>
        <w:lastRenderedPageBreak/>
        <w:t xml:space="preserve">Pokud se vývojář </w:t>
      </w:r>
      <w:r w:rsidR="001F5B2F">
        <w:t xml:space="preserve">rozhodne flexbox nepoužívat, může tak použít </w:t>
      </w:r>
      <w:r w:rsidR="001F5B2F" w:rsidRPr="00DF4D43">
        <w:t>Float Grid</w:t>
      </w:r>
      <w:r w:rsidR="001F5B2F">
        <w:t xml:space="preserve">, grid systém využívající CSS vlastností </w:t>
      </w:r>
      <w:r w:rsidR="001F5B2F" w:rsidRPr="00EA74B9">
        <w:rPr>
          <w:rStyle w:val="kdyChar"/>
        </w:rPr>
        <w:t>float</w:t>
      </w:r>
      <w:r w:rsidR="001F5B2F">
        <w:t xml:space="preserve"> a procentuálních šířek. </w:t>
      </w:r>
      <w:r w:rsidR="0049023D">
        <w:t xml:space="preserve">Defaultně má, stejně jako všechny grid systémy knihovny Foundation, 12 sloupců s možností změny. Zápis uvažovaného příkladu z obrázků </w:t>
      </w:r>
      <w:r w:rsidR="00DF4D43">
        <w:t>3</w:t>
      </w:r>
      <w:r w:rsidR="0049023D">
        <w:t>-</w:t>
      </w:r>
      <w:r w:rsidR="00DF4D43">
        <w:t>5</w:t>
      </w:r>
      <w:r w:rsidR="0049023D">
        <w:t xml:space="preserve"> bude vypadat následně:</w:t>
      </w:r>
    </w:p>
    <w:p w14:paraId="72062292" w14:textId="77777777" w:rsidR="0049023D" w:rsidRDefault="0049023D" w:rsidP="0049023D">
      <w:pPr>
        <w:pStyle w:val="kdy"/>
      </w:pPr>
      <w:r>
        <w:t>&lt;div class=“row“&gt;</w:t>
      </w:r>
    </w:p>
    <w:p w14:paraId="70692D9A" w14:textId="77777777" w:rsidR="0049023D" w:rsidRDefault="0049023D" w:rsidP="0049023D">
      <w:pPr>
        <w:pStyle w:val="kdy"/>
      </w:pPr>
      <w:r>
        <w:t xml:space="preserve">  &lt;div class=“columns small-12 medium-6 </w:t>
      </w:r>
      <w:r w:rsidR="00585B29">
        <w:t>large-8</w:t>
      </w:r>
      <w:r>
        <w:t>“&gt;</w:t>
      </w:r>
    </w:p>
    <w:p w14:paraId="0E0762D0" w14:textId="77777777" w:rsidR="0049023D" w:rsidRDefault="0049023D" w:rsidP="0049023D">
      <w:pPr>
        <w:pStyle w:val="kdy"/>
      </w:pPr>
      <w:r>
        <w:t xml:space="preserve">  &lt;/div&gt;</w:t>
      </w:r>
    </w:p>
    <w:p w14:paraId="4C666E66" w14:textId="77777777" w:rsidR="0049023D" w:rsidRDefault="0049023D" w:rsidP="0049023D">
      <w:pPr>
        <w:pStyle w:val="kdy"/>
      </w:pPr>
      <w:r>
        <w:t xml:space="preserve">  &lt;div class=“</w:t>
      </w:r>
      <w:r w:rsidR="00585B29">
        <w:t>columns small-12 medium-6 large-</w:t>
      </w:r>
      <w:r w:rsidR="00EE59E6">
        <w:t>4</w:t>
      </w:r>
      <w:r>
        <w:t>“&gt;</w:t>
      </w:r>
    </w:p>
    <w:p w14:paraId="10A618AC" w14:textId="77777777" w:rsidR="0049023D" w:rsidRDefault="0049023D" w:rsidP="0049023D">
      <w:pPr>
        <w:pStyle w:val="kdy"/>
      </w:pPr>
      <w:r>
        <w:t xml:space="preserve">  &lt;/div&gt;</w:t>
      </w:r>
    </w:p>
    <w:p w14:paraId="4F0D3B40" w14:textId="77777777" w:rsidR="00585B29" w:rsidRDefault="00585B29" w:rsidP="0049023D">
      <w:pPr>
        <w:pStyle w:val="kdy"/>
      </w:pPr>
      <w:r>
        <w:t>&lt;/div&gt;</w:t>
      </w:r>
    </w:p>
    <w:p w14:paraId="49A6EC01" w14:textId="31B15C6B" w:rsidR="0049023D" w:rsidRDefault="00585B29" w:rsidP="00585B29">
      <w:pPr>
        <w:pStyle w:val="Titulek"/>
      </w:pPr>
      <w:bookmarkStart w:id="512" w:name="_Ref508143345"/>
      <w:bookmarkStart w:id="513" w:name="_Toc512069757"/>
      <w:r>
        <w:t xml:space="preserve">Kód </w:t>
      </w:r>
      <w:r w:rsidR="00A93A63">
        <w:fldChar w:fldCharType="begin"/>
      </w:r>
      <w:r w:rsidR="00DA63B2">
        <w:instrText xml:space="preserve"> SEQ Kód \* ARABIC </w:instrText>
      </w:r>
      <w:r w:rsidR="00A93A63">
        <w:fldChar w:fldCharType="separate"/>
      </w:r>
      <w:r w:rsidR="00FF620C">
        <w:rPr>
          <w:noProof/>
        </w:rPr>
        <w:t>6</w:t>
      </w:r>
      <w:r w:rsidR="00A93A63">
        <w:rPr>
          <w:noProof/>
        </w:rPr>
        <w:fldChar w:fldCharType="end"/>
      </w:r>
      <w:bookmarkEnd w:id="512"/>
      <w:r>
        <w:t xml:space="preserve"> – Zápis uvažovaného příkladu z obrázků </w:t>
      </w:r>
      <w:r w:rsidR="00DF4D43">
        <w:t>3</w:t>
      </w:r>
      <w:r>
        <w:t>-</w:t>
      </w:r>
      <w:r w:rsidR="00DF4D43">
        <w:t>5</w:t>
      </w:r>
      <w:r>
        <w:t xml:space="preserve"> pomocí</w:t>
      </w:r>
      <w:r w:rsidR="006061BD">
        <w:t xml:space="preserve"> Float Grid/Flex Grid systém</w:t>
      </w:r>
      <w:r w:rsidR="00E83C8A">
        <w:t>ů</w:t>
      </w:r>
      <w:r>
        <w:t xml:space="preserve"> knihovny Foundation</w:t>
      </w:r>
      <w:r w:rsidR="001B5355">
        <w:t xml:space="preserve"> [</w:t>
      </w:r>
      <w:r w:rsidR="00E3219F">
        <w:t>zdroj </w:t>
      </w:r>
      <w:r w:rsidR="001B5355">
        <w:t>autor]</w:t>
      </w:r>
      <w:bookmarkEnd w:id="513"/>
    </w:p>
    <w:p w14:paraId="23B8AF77" w14:textId="40413339" w:rsidR="00585B29" w:rsidRDefault="00585B29" w:rsidP="00585B29">
      <w:pPr>
        <w:pStyle w:val="0Bezny"/>
      </w:pPr>
      <w:r>
        <w:t xml:space="preserve">Defaultně má Foundation nastaveny pouze dva breakpointy, přepočítány z jednotek </w:t>
      </w:r>
      <w:r w:rsidRPr="004D3572">
        <w:rPr>
          <w:rStyle w:val="kdyChar"/>
        </w:rPr>
        <w:t>em</w:t>
      </w:r>
      <w:r>
        <w:t xml:space="preserve"> vychází většinou na 640 a 1024 pixelů. Více breakpointů lze sice nastavit, ale i tak by se autor práce přikláněl k více i v</w:t>
      </w:r>
      <w:r w:rsidR="002B0730">
        <w:t>e</w:t>
      </w:r>
      <w:r>
        <w:t> </w:t>
      </w:r>
      <w:r w:rsidR="002B0730">
        <w:t>výchozím</w:t>
      </w:r>
      <w:r>
        <w:t xml:space="preserve"> nastavení. Oproti Boo</w:t>
      </w:r>
      <w:r w:rsidR="00E83C8A">
        <w:t>t</w:t>
      </w:r>
      <w:r>
        <w:t>strapu si zde v </w:t>
      </w:r>
      <w:r w:rsidR="00E83C8A">
        <w:t>k</w:t>
      </w:r>
      <w:r>
        <w:t>ódu 3 všimnout, že zde není prvek se</w:t>
      </w:r>
      <w:r w:rsidR="00E60159">
        <w:t> </w:t>
      </w:r>
      <w:r>
        <w:t xml:space="preserve">třídou </w:t>
      </w:r>
      <w:r w:rsidRPr="00DF4D43">
        <w:rPr>
          <w:rStyle w:val="kdyChar"/>
        </w:rPr>
        <w:t>container</w:t>
      </w:r>
      <w:r>
        <w:t xml:space="preserve">. Šířku obsahu totiž kontroluje přímo třída </w:t>
      </w:r>
      <w:r w:rsidRPr="00DF4D43">
        <w:rPr>
          <w:rStyle w:val="kdyChar"/>
        </w:rPr>
        <w:t>row</w:t>
      </w:r>
      <w:r w:rsidR="00E63993">
        <w:t xml:space="preserve"> – nabízí se tak otázka, zdali by nebylo </w:t>
      </w:r>
      <w:r w:rsidR="00E83C8A">
        <w:t xml:space="preserve">lepší vlastnosti </w:t>
      </w:r>
      <w:r w:rsidR="00E63993">
        <w:t xml:space="preserve">pro definování grid systému a šířky obsahu </w:t>
      </w:r>
      <w:r w:rsidR="00E83C8A">
        <w:t>rozdělit do více tříd</w:t>
      </w:r>
      <w:r w:rsidR="00E63993">
        <w:t>. To se autorovi práce nezamlouvá, nicméně je spokojen se zápisem tříd pro sloupce, kdy se definuje základní třída pro sloupec (v tomto případě columns) a následně se pomocí dalších tříd definuje chování</w:t>
      </w:r>
      <w:r w:rsidR="00E83C8A">
        <w:t xml:space="preserve"> v rámci breakpointů</w:t>
      </w:r>
      <w:r w:rsidR="00E63993">
        <w:t>. Float Grid nabízí taktéž třídy pro odsazování prvků, změnu pořadí a</w:t>
      </w:r>
      <w:r w:rsidR="00E83C8A">
        <w:t> </w:t>
      </w:r>
      <w:r w:rsidR="00E63993">
        <w:t xml:space="preserve">centrování. </w:t>
      </w:r>
      <w:r w:rsidR="003348B0">
        <w:t>Ohledně odsazování prvků, třídy nejsou tolik užitečné, jelikož většina případů by se i v tomto grid systému dala řešit pomocí prázdných sloupců či centrování. Třídy pro změny pořadí jsou užitečnější, využívají vlastnost</w:t>
      </w:r>
      <w:r w:rsidR="00E83C8A">
        <w:t>í</w:t>
      </w:r>
      <w:r w:rsidR="003348B0">
        <w:t xml:space="preserve"> </w:t>
      </w:r>
      <w:r w:rsidR="003348B0" w:rsidRPr="00EA74B9">
        <w:rPr>
          <w:rStyle w:val="kdyChar"/>
        </w:rPr>
        <w:t>float</w:t>
      </w:r>
      <w:r w:rsidR="003348B0">
        <w:t xml:space="preserve"> a pozicování, v případě složitějších případů (kdy chceme měnit pořadí tří prvků a více), je pomocí nich dosáhnout kýženého cíle velice nesnadné. To stejné platí u centrování sloupců. Centrovat je pomocí obsažených tříd lze, ale centrované sloupce se zobrazují automaticky pod sebou</w:t>
      </w:r>
      <w:r w:rsidR="00E778AD">
        <w:t xml:space="preserve"> (</w:t>
      </w:r>
      <w:r w:rsidR="00A93A63">
        <w:fldChar w:fldCharType="begin"/>
      </w:r>
      <w:r w:rsidR="00E778AD">
        <w:instrText xml:space="preserve"> REF _Ref510952335 \h </w:instrText>
      </w:r>
      <w:r w:rsidR="00A93A63">
        <w:fldChar w:fldCharType="separate"/>
      </w:r>
      <w:r w:rsidR="00FF620C">
        <w:t xml:space="preserve">Obrázek </w:t>
      </w:r>
      <w:r w:rsidR="00FF620C">
        <w:rPr>
          <w:noProof/>
        </w:rPr>
        <w:t>9</w:t>
      </w:r>
      <w:r w:rsidR="00A93A63">
        <w:fldChar w:fldCharType="end"/>
      </w:r>
      <w:r w:rsidR="00E778AD">
        <w:t xml:space="preserve">). </w:t>
      </w:r>
      <w:r w:rsidR="00A93A63">
        <w:fldChar w:fldCharType="begin"/>
      </w:r>
      <w:r w:rsidR="008F1DA9">
        <w:instrText xml:space="preserve"> REF _Ref504753281 \r \h </w:instrText>
      </w:r>
      <w:r w:rsidR="00A93A63">
        <w:fldChar w:fldCharType="separate"/>
      </w:r>
      <w:r w:rsidR="00FF620C">
        <w:t>[19]</w:t>
      </w:r>
      <w:r w:rsidR="00A93A63">
        <w:fldChar w:fldCharType="end"/>
      </w:r>
    </w:p>
    <w:p w14:paraId="7F303E8B" w14:textId="77777777" w:rsidR="00E778AD" w:rsidRDefault="00EE1BEE" w:rsidP="00E778AD">
      <w:pPr>
        <w:pStyle w:val="0Bezny"/>
        <w:keepNext/>
      </w:pPr>
      <w:r>
        <w:rPr>
          <w:noProof/>
          <w:lang w:eastAsia="cs-CZ"/>
        </w:rPr>
        <w:drawing>
          <wp:inline distT="0" distB="0" distL="0" distR="0" wp14:anchorId="70CD511B" wp14:editId="0FAD6FF3">
            <wp:extent cx="5579745" cy="960755"/>
            <wp:effectExtent l="0" t="0" r="1905"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579745" cy="960755"/>
                    </a:xfrm>
                    <a:prstGeom prst="rect">
                      <a:avLst/>
                    </a:prstGeom>
                  </pic:spPr>
                </pic:pic>
              </a:graphicData>
            </a:graphic>
          </wp:inline>
        </w:drawing>
      </w:r>
    </w:p>
    <w:p w14:paraId="78DC6449" w14:textId="40CB14B7" w:rsidR="00EE1BEE" w:rsidRDefault="00E778AD" w:rsidP="00E778AD">
      <w:pPr>
        <w:pStyle w:val="Titulek"/>
      </w:pPr>
      <w:bookmarkStart w:id="514" w:name="_Ref510952335"/>
      <w:bookmarkStart w:id="515" w:name="_Toc512069721"/>
      <w:r>
        <w:t xml:space="preserve">Obrázek </w:t>
      </w:r>
      <w:r w:rsidR="00A93A63">
        <w:fldChar w:fldCharType="begin"/>
      </w:r>
      <w:r w:rsidR="00DA63B2">
        <w:instrText xml:space="preserve"> SEQ Obrázek \* ARABIC </w:instrText>
      </w:r>
      <w:r w:rsidR="00A93A63">
        <w:fldChar w:fldCharType="separate"/>
      </w:r>
      <w:r w:rsidR="00FF620C">
        <w:rPr>
          <w:noProof/>
        </w:rPr>
        <w:t>9</w:t>
      </w:r>
      <w:r w:rsidR="00A93A63">
        <w:rPr>
          <w:noProof/>
        </w:rPr>
        <w:fldChar w:fldCharType="end"/>
      </w:r>
      <w:bookmarkEnd w:id="514"/>
      <w:r>
        <w:t xml:space="preserve"> - Centrování více prvků v řádku v rámci grid systému. Ve vrchní části je vidět centrování Float Grid systému knihovny Foundation. V dolní části je takové centrování, které by autor práce preferoval.</w:t>
      </w:r>
      <w:r w:rsidR="00A155BB">
        <w:t xml:space="preserve"> </w:t>
      </w:r>
      <w:r w:rsidR="00A93A63">
        <w:fldChar w:fldCharType="begin"/>
      </w:r>
      <w:r w:rsidR="00A155BB">
        <w:instrText xml:space="preserve"> REF _Ref504753281 \r \h </w:instrText>
      </w:r>
      <w:r w:rsidR="00A93A63">
        <w:fldChar w:fldCharType="separate"/>
      </w:r>
      <w:r w:rsidR="00FF620C">
        <w:t>[19]</w:t>
      </w:r>
      <w:r w:rsidR="00A93A63">
        <w:fldChar w:fldCharType="end"/>
      </w:r>
      <w:r w:rsidR="00A155BB">
        <w:t xml:space="preserve"> [zdroj autor]</w:t>
      </w:r>
      <w:bookmarkEnd w:id="515"/>
    </w:p>
    <w:p w14:paraId="3A004639" w14:textId="35B2B06F" w:rsidR="008F1DA9" w:rsidRDefault="008F1DA9" w:rsidP="00585B29">
      <w:pPr>
        <w:pStyle w:val="0Bezny"/>
      </w:pPr>
      <w:r>
        <w:t xml:space="preserve">Pokud se vývojář rozhodne flexbox využít, může si vybrat </w:t>
      </w:r>
      <w:r w:rsidR="00E83C8A">
        <w:t>ze</w:t>
      </w:r>
      <w:r>
        <w:t xml:space="preserve"> dvou grid systémů, které jej </w:t>
      </w:r>
      <w:r w:rsidR="00E83C8A">
        <w:t>používají</w:t>
      </w:r>
      <w:r>
        <w:t xml:space="preserve">. Jedná se o </w:t>
      </w:r>
      <w:r w:rsidRPr="008F1DA9">
        <w:rPr>
          <w:i/>
        </w:rPr>
        <w:t>Flex Grid</w:t>
      </w:r>
      <w:r>
        <w:t xml:space="preserve"> a </w:t>
      </w:r>
      <w:r w:rsidRPr="008F1DA9">
        <w:rPr>
          <w:i/>
        </w:rPr>
        <w:t>XY Grid</w:t>
      </w:r>
      <w:r>
        <w:t>. První z jmenovaných je vlastně jen již popsaný Float Grid vylepšený o vlastnosti flexboxu. I jeho zápis vypadá na první pohled zcela stejně (</w:t>
      </w:r>
      <w:r w:rsidR="00A93A63">
        <w:fldChar w:fldCharType="begin"/>
      </w:r>
      <w:r w:rsidR="00DF4D43">
        <w:instrText xml:space="preserve"> REF _Ref508143345 \h </w:instrText>
      </w:r>
      <w:r w:rsidR="00A93A63">
        <w:fldChar w:fldCharType="separate"/>
      </w:r>
      <w:r w:rsidR="00FF620C">
        <w:t xml:space="preserve">Kód </w:t>
      </w:r>
      <w:r w:rsidR="00FF620C">
        <w:rPr>
          <w:noProof/>
        </w:rPr>
        <w:t>6</w:t>
      </w:r>
      <w:r w:rsidR="00A93A63">
        <w:fldChar w:fldCharType="end"/>
      </w:r>
      <w:r w:rsidR="006061BD">
        <w:t xml:space="preserve">). </w:t>
      </w:r>
      <w:r w:rsidR="005F148C">
        <w:lastRenderedPageBreak/>
        <w:t>Taktéž</w:t>
      </w:r>
      <w:r w:rsidR="00D10713">
        <w:t xml:space="preserve"> by se dalo říci, že nabízí obdobné možnosti jako grid systém </w:t>
      </w:r>
      <w:r w:rsidR="005F148C">
        <w:t>knihovny Bootstrap</w:t>
      </w:r>
      <w:r w:rsidR="00D10713">
        <w:t>. Není třeba tak dál vysvětlovat jeho vlastnosti.</w:t>
      </w:r>
      <w:r w:rsidR="00167DE4">
        <w:t xml:space="preserve"> </w:t>
      </w:r>
      <w:r w:rsidR="00A93A63">
        <w:fldChar w:fldCharType="begin"/>
      </w:r>
      <w:r w:rsidR="00167DE4">
        <w:instrText xml:space="preserve"> REF _Ref504753281 \r \h </w:instrText>
      </w:r>
      <w:r w:rsidR="00A93A63">
        <w:fldChar w:fldCharType="separate"/>
      </w:r>
      <w:r w:rsidR="00FF620C">
        <w:t>[19]</w:t>
      </w:r>
      <w:r w:rsidR="00A93A63">
        <w:fldChar w:fldCharType="end"/>
      </w:r>
    </w:p>
    <w:p w14:paraId="3792BC5E" w14:textId="77777777" w:rsidR="00CF101F" w:rsidRPr="00EE59E6" w:rsidRDefault="00167DE4" w:rsidP="00966481">
      <w:pPr>
        <w:pStyle w:val="0Bezny"/>
      </w:pPr>
      <w:r>
        <w:t xml:space="preserve">Nejzajímavějším grid systémem Foundation (a zároveň </w:t>
      </w:r>
      <w:r w:rsidR="002B0730">
        <w:t>výchozím</w:t>
      </w:r>
      <w:r>
        <w:t xml:space="preserve">) je tak právě XY Grid. </w:t>
      </w:r>
      <w:r w:rsidR="0015762F">
        <w:t xml:space="preserve">Nejprve je vhodné ukázat zápis námi uvažovaného </w:t>
      </w:r>
      <w:r w:rsidR="00FC3218">
        <w:t>příkladu:</w:t>
      </w:r>
    </w:p>
    <w:p w14:paraId="13513CD1" w14:textId="77777777" w:rsidR="00FC3218" w:rsidRDefault="00954EF8" w:rsidP="00FC3218">
      <w:pPr>
        <w:pStyle w:val="kdy"/>
      </w:pPr>
      <w:r>
        <w:t>&lt;div class=“grid-container“&gt;</w:t>
      </w:r>
    </w:p>
    <w:p w14:paraId="2E96C929" w14:textId="77777777" w:rsidR="00954EF8" w:rsidRDefault="00954EF8" w:rsidP="00FC3218">
      <w:pPr>
        <w:pStyle w:val="kdy"/>
      </w:pPr>
      <w:r>
        <w:t xml:space="preserve">  &lt;div class=“grid-x grid-padding-x“&gt;</w:t>
      </w:r>
    </w:p>
    <w:p w14:paraId="69AFFC50" w14:textId="77777777" w:rsidR="00954EF8" w:rsidRDefault="00954EF8" w:rsidP="00FC3218">
      <w:pPr>
        <w:pStyle w:val="kdy"/>
      </w:pPr>
      <w:r>
        <w:t xml:space="preserve">    &lt;div class=“cell small-12</w:t>
      </w:r>
      <w:r w:rsidR="00EE59E6">
        <w:t xml:space="preserve"> medium-6 large-8“&gt;</w:t>
      </w:r>
    </w:p>
    <w:p w14:paraId="1F6F81C6" w14:textId="77777777" w:rsidR="00EE59E6" w:rsidRDefault="00EE59E6" w:rsidP="00FC3218">
      <w:pPr>
        <w:pStyle w:val="kdy"/>
      </w:pPr>
      <w:r>
        <w:t xml:space="preserve">    &lt;/div&gt;</w:t>
      </w:r>
    </w:p>
    <w:p w14:paraId="13D25450" w14:textId="77777777" w:rsidR="00EE59E6" w:rsidRDefault="00EE59E6" w:rsidP="00FC3218">
      <w:pPr>
        <w:pStyle w:val="kdy"/>
      </w:pPr>
      <w:r>
        <w:t xml:space="preserve">    &lt;div class=“cell small-12 medium-6 large-2“&gt;</w:t>
      </w:r>
    </w:p>
    <w:p w14:paraId="06F92A34" w14:textId="77777777" w:rsidR="00EE59E6" w:rsidRDefault="00EE59E6" w:rsidP="00FC3218">
      <w:pPr>
        <w:pStyle w:val="kdy"/>
      </w:pPr>
      <w:r>
        <w:t xml:space="preserve">    &lt;/div&gt;</w:t>
      </w:r>
    </w:p>
    <w:p w14:paraId="1FD4B5A7" w14:textId="77777777" w:rsidR="00EE59E6" w:rsidRDefault="00EE59E6" w:rsidP="00FC3218">
      <w:pPr>
        <w:pStyle w:val="kdy"/>
      </w:pPr>
      <w:r>
        <w:t xml:space="preserve">  &lt;/div&gt;</w:t>
      </w:r>
    </w:p>
    <w:p w14:paraId="3E499A50" w14:textId="77777777" w:rsidR="00EE59E6" w:rsidRDefault="00EE59E6" w:rsidP="00FC3218">
      <w:pPr>
        <w:pStyle w:val="kdy"/>
      </w:pPr>
      <w:r>
        <w:t>&lt;div&gt;</w:t>
      </w:r>
    </w:p>
    <w:p w14:paraId="28B1D651" w14:textId="35134CDD" w:rsidR="00EE59E6" w:rsidRDefault="00EE59E6" w:rsidP="00EE59E6">
      <w:pPr>
        <w:pStyle w:val="Titulek"/>
      </w:pPr>
      <w:bookmarkStart w:id="516" w:name="_Toc512069758"/>
      <w:r>
        <w:t xml:space="preserve">Kód </w:t>
      </w:r>
      <w:r w:rsidR="00A93A63">
        <w:fldChar w:fldCharType="begin"/>
      </w:r>
      <w:r w:rsidR="00DA63B2">
        <w:instrText xml:space="preserve"> SEQ Kód \* ARABIC </w:instrText>
      </w:r>
      <w:r w:rsidR="00A93A63">
        <w:fldChar w:fldCharType="separate"/>
      </w:r>
      <w:r w:rsidR="00FF620C">
        <w:rPr>
          <w:noProof/>
        </w:rPr>
        <w:t>7</w:t>
      </w:r>
      <w:r w:rsidR="00A93A63">
        <w:rPr>
          <w:noProof/>
        </w:rPr>
        <w:fldChar w:fldCharType="end"/>
      </w:r>
      <w:r>
        <w:t xml:space="preserve"> - Zápis uvažovaného příkladu pomocí grid systému XY Grid knihovny Foundation</w:t>
      </w:r>
      <w:r w:rsidR="001B5355">
        <w:t xml:space="preserve"> [</w:t>
      </w:r>
      <w:r w:rsidR="00E3219F">
        <w:t xml:space="preserve">zdroj </w:t>
      </w:r>
      <w:r w:rsidR="001B5355">
        <w:t>autor]</w:t>
      </w:r>
      <w:bookmarkEnd w:id="516"/>
    </w:p>
    <w:p w14:paraId="4977A071" w14:textId="68A9E78C" w:rsidR="00EE59E6" w:rsidRDefault="00EE59E6" w:rsidP="00EE59E6">
      <w:pPr>
        <w:pStyle w:val="0Bezny"/>
      </w:pPr>
      <w:r>
        <w:t xml:space="preserve">Jak lze vidět, zápis je poněkud složitější, než v případě </w:t>
      </w:r>
      <w:r w:rsidR="00B1245B">
        <w:t xml:space="preserve">systému </w:t>
      </w:r>
      <w:r>
        <w:t>Float Grid (resp. i Flex Grid).</w:t>
      </w:r>
      <w:r w:rsidR="00B1245B">
        <w:t xml:space="preserve"> Třída </w:t>
      </w:r>
      <w:r w:rsidR="00B1245B" w:rsidRPr="00DF4D43">
        <w:rPr>
          <w:rStyle w:val="kdyChar"/>
        </w:rPr>
        <w:t xml:space="preserve">grid-container </w:t>
      </w:r>
      <w:r w:rsidR="00B1245B">
        <w:t xml:space="preserve">určuje šířku obsahu. Třída </w:t>
      </w:r>
      <w:r w:rsidR="00B1245B" w:rsidRPr="00DF4D43">
        <w:rPr>
          <w:rStyle w:val="kdyChar"/>
        </w:rPr>
        <w:t>grid-x</w:t>
      </w:r>
      <w:r w:rsidR="00B1245B">
        <w:t xml:space="preserve"> je rodičovský prvek pro jednotlivé sloupce. X na konci třídy značí, že se sloupce zarovnávají vedle sebe. Y by znamenalo, že se řadí pod sebe (tzv. vertikální grid systém). Následná třída </w:t>
      </w:r>
      <w:r w:rsidR="00B1245B" w:rsidRPr="00DF4D43">
        <w:rPr>
          <w:rStyle w:val="kdyChar"/>
        </w:rPr>
        <w:t>grid-padding-x</w:t>
      </w:r>
      <w:r w:rsidR="00DF4D43">
        <w:t xml:space="preserve"> </w:t>
      </w:r>
      <w:r w:rsidR="00B1245B">
        <w:t xml:space="preserve">udává sloupcům, že se mezi nimi mají tvořit mezery (což je u většiny grid systémů defaultně </w:t>
      </w:r>
      <w:r w:rsidR="00637A58">
        <w:t>přednastaveno</w:t>
      </w:r>
      <w:r w:rsidR="00B1245B">
        <w:t>,</w:t>
      </w:r>
      <w:r w:rsidR="00637A58">
        <w:t xml:space="preserve"> např.</w:t>
      </w:r>
      <w:r w:rsidR="00B1245B">
        <w:t xml:space="preserve"> </w:t>
      </w:r>
      <w:r w:rsidR="0015638F">
        <w:t xml:space="preserve">u zbylých grid systémů Foundation je to </w:t>
      </w:r>
      <w:r w:rsidR="00637A58">
        <w:t>0,9375</w:t>
      </w:r>
      <w:r w:rsidR="00637A58" w:rsidRPr="004D3572">
        <w:rPr>
          <w:rStyle w:val="kdyChar"/>
        </w:rPr>
        <w:t>rem</w:t>
      </w:r>
      <w:r w:rsidR="00637A58">
        <w:t xml:space="preserve"> </w:t>
      </w:r>
      <w:r w:rsidR="00637A58">
        <w:rPr>
          <w:rFonts w:ascii="Arial" w:hAnsi="Arial" w:cs="Arial"/>
          <w:color w:val="222222"/>
          <w:sz w:val="21"/>
          <w:szCs w:val="21"/>
          <w:shd w:val="clear" w:color="auto" w:fill="FFFFFF"/>
        </w:rPr>
        <w:t xml:space="preserve">≈ </w:t>
      </w:r>
      <w:r w:rsidR="00637A58" w:rsidRPr="005F148C">
        <w:t>30</w:t>
      </w:r>
      <w:r w:rsidR="005F148C" w:rsidRPr="005F148C">
        <w:t xml:space="preserve"> pixelů</w:t>
      </w:r>
      <w:r w:rsidR="0015638F">
        <w:t>)</w:t>
      </w:r>
      <w:r w:rsidR="005F148C">
        <w:t xml:space="preserve"> </w:t>
      </w:r>
      <w:r w:rsidR="0015638F">
        <w:t>a v jakém směru (x/y). Obdobně jsou obsaženy i</w:t>
      </w:r>
      <w:r w:rsidR="00E60159">
        <w:t> </w:t>
      </w:r>
      <w:r w:rsidR="0015638F">
        <w:t xml:space="preserve">třídy </w:t>
      </w:r>
      <w:r w:rsidR="0015638F" w:rsidRPr="00DF4D43">
        <w:rPr>
          <w:rStyle w:val="kdyChar"/>
        </w:rPr>
        <w:t>grid-margin-x</w:t>
      </w:r>
      <w:r w:rsidR="0015638F">
        <w:t xml:space="preserve"> (a </w:t>
      </w:r>
      <w:r w:rsidR="0015638F" w:rsidRPr="00DF4D43">
        <w:rPr>
          <w:rStyle w:val="kdyChar"/>
        </w:rPr>
        <w:t>grid-margin-y</w:t>
      </w:r>
      <w:r w:rsidR="0015638F">
        <w:t>). Vývojář si tak může určit</w:t>
      </w:r>
      <w:r w:rsidR="00637A58">
        <w:t xml:space="preserve">, zdali mezery budou vytvořeny pomoci CSS vlastnosti </w:t>
      </w:r>
      <w:r w:rsidR="00637A58" w:rsidRPr="00EA74B9">
        <w:rPr>
          <w:rStyle w:val="kdyChar"/>
        </w:rPr>
        <w:t>margin</w:t>
      </w:r>
      <w:r w:rsidR="00637A58">
        <w:t xml:space="preserve"> (vnější okraje prvků) či </w:t>
      </w:r>
      <w:r w:rsidR="00637A58" w:rsidRPr="00EA74B9">
        <w:rPr>
          <w:rStyle w:val="kdyChar"/>
        </w:rPr>
        <w:t>padding</w:t>
      </w:r>
      <w:r w:rsidR="00637A58">
        <w:t xml:space="preserve"> (vnitřní okraje prvků). </w:t>
      </w:r>
      <w:r w:rsidR="00835B02">
        <w:t>Následují pak</w:t>
      </w:r>
      <w:r w:rsidR="005F148C">
        <w:t> </w:t>
      </w:r>
      <w:r w:rsidR="00835B02">
        <w:t>definice samotných sloupců, kde se</w:t>
      </w:r>
      <w:r w:rsidR="005F148C">
        <w:t xml:space="preserve"> n</w:t>
      </w:r>
      <w:r w:rsidR="00835B02">
        <w:t>a rozdíl o</w:t>
      </w:r>
      <w:r w:rsidR="005F148C">
        <w:t>d</w:t>
      </w:r>
      <w:r w:rsidR="00835B02">
        <w:t xml:space="preserve"> zbylých Foundation grid systémů</w:t>
      </w:r>
      <w:r w:rsidR="005F148C">
        <w:t xml:space="preserve"> </w:t>
      </w:r>
      <w:r w:rsidR="00835B02">
        <w:t xml:space="preserve">nazývá definující buňka </w:t>
      </w:r>
      <w:r w:rsidR="00835B02" w:rsidRPr="00DF4D43">
        <w:rPr>
          <w:rStyle w:val="kdyChar"/>
        </w:rPr>
        <w:t>cell</w:t>
      </w:r>
      <w:r w:rsidR="00835B02">
        <w:t xml:space="preserve">, nikoliv </w:t>
      </w:r>
      <w:r w:rsidR="00835B02" w:rsidRPr="00DF4D43">
        <w:rPr>
          <w:rStyle w:val="kdyChar"/>
        </w:rPr>
        <w:t>columns</w:t>
      </w:r>
      <w:r w:rsidR="00835B02">
        <w:t>. Kromě definic</w:t>
      </w:r>
      <w:r w:rsidR="005F148C">
        <w:t>í</w:t>
      </w:r>
      <w:r w:rsidR="00835B02">
        <w:t xml:space="preserve"> velikost</w:t>
      </w:r>
      <w:r w:rsidR="005F148C">
        <w:t>í</w:t>
      </w:r>
      <w:r w:rsidR="00835B02">
        <w:t xml:space="preserve"> lze používat i třídy</w:t>
      </w:r>
      <w:r w:rsidR="00CF2A37">
        <w:t xml:space="preserve"> </w:t>
      </w:r>
      <w:r w:rsidR="00CF2A37" w:rsidRPr="00DF4D43">
        <w:rPr>
          <w:rStyle w:val="kdyChar"/>
        </w:rPr>
        <w:t>shrink</w:t>
      </w:r>
      <w:r w:rsidR="00CF2A37">
        <w:t xml:space="preserve"> a </w:t>
      </w:r>
      <w:r w:rsidR="00CF2A37" w:rsidRPr="00DF4D43">
        <w:rPr>
          <w:rStyle w:val="kdyChar"/>
        </w:rPr>
        <w:t>auto</w:t>
      </w:r>
      <w:r w:rsidR="005F148C">
        <w:t>. P</w:t>
      </w:r>
      <w:r w:rsidR="00CF2A37">
        <w:t>rvní definuje sloupec široký pouze pro potřebu jeho obsahu a druhá sloupce, které se rovnoměrně rozprostřou do zbývajícího prostoru řádku (</w:t>
      </w:r>
      <w:r w:rsidR="00A93A63">
        <w:fldChar w:fldCharType="begin"/>
      </w:r>
      <w:r w:rsidR="00DF4D43">
        <w:instrText xml:space="preserve"> REF _Ref508143530 \h </w:instrText>
      </w:r>
      <w:r w:rsidR="00A93A63">
        <w:fldChar w:fldCharType="separate"/>
      </w:r>
      <w:r w:rsidR="00FF620C">
        <w:t xml:space="preserve">Obrázek </w:t>
      </w:r>
      <w:r w:rsidR="00FF620C">
        <w:rPr>
          <w:noProof/>
        </w:rPr>
        <w:t>10</w:t>
      </w:r>
      <w:r w:rsidR="00A93A63">
        <w:fldChar w:fldCharType="end"/>
      </w:r>
      <w:r w:rsidR="00CF2A37">
        <w:t>).</w:t>
      </w:r>
      <w:r w:rsidR="000B44DD">
        <w:t xml:space="preserve"> </w:t>
      </w:r>
      <w:r w:rsidR="00A93A63">
        <w:fldChar w:fldCharType="begin"/>
      </w:r>
      <w:r w:rsidR="000B44DD">
        <w:instrText xml:space="preserve"> REF _Ref504753281 \r \h </w:instrText>
      </w:r>
      <w:r w:rsidR="00A93A63">
        <w:fldChar w:fldCharType="separate"/>
      </w:r>
      <w:r w:rsidR="00FF620C">
        <w:t>[19]</w:t>
      </w:r>
      <w:r w:rsidR="00A93A63">
        <w:fldChar w:fldCharType="end"/>
      </w:r>
    </w:p>
    <w:p w14:paraId="0D52DFAD" w14:textId="77777777" w:rsidR="00CF2A37" w:rsidRDefault="00CF2A37" w:rsidP="00BE143D">
      <w:pPr>
        <w:pStyle w:val="0Bezny"/>
        <w:keepNext/>
        <w:jc w:val="center"/>
      </w:pPr>
      <w:r>
        <w:rPr>
          <w:noProof/>
          <w:lang w:eastAsia="cs-CZ"/>
        </w:rPr>
        <w:drawing>
          <wp:inline distT="0" distB="0" distL="0" distR="0" wp14:anchorId="0BAC6990" wp14:editId="705A7A33">
            <wp:extent cx="5381625" cy="333375"/>
            <wp:effectExtent l="0" t="0" r="9525"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1625" cy="333375"/>
                    </a:xfrm>
                    <a:prstGeom prst="rect">
                      <a:avLst/>
                    </a:prstGeom>
                  </pic:spPr>
                </pic:pic>
              </a:graphicData>
            </a:graphic>
          </wp:inline>
        </w:drawing>
      </w:r>
    </w:p>
    <w:p w14:paraId="3F5BB468" w14:textId="74B246FA" w:rsidR="00CF2A37" w:rsidRDefault="00CF2A37" w:rsidP="00CF2A37">
      <w:pPr>
        <w:pStyle w:val="Titulek"/>
      </w:pPr>
      <w:bookmarkStart w:id="517" w:name="_Ref508143530"/>
      <w:bookmarkStart w:id="518" w:name="_Toc512069722"/>
      <w:r>
        <w:t xml:space="preserve">Obrázek </w:t>
      </w:r>
      <w:r w:rsidR="00A93A63">
        <w:fldChar w:fldCharType="begin"/>
      </w:r>
      <w:r w:rsidR="00DA63B2">
        <w:instrText xml:space="preserve"> SEQ Obrázek \* ARABIC </w:instrText>
      </w:r>
      <w:r w:rsidR="00A93A63">
        <w:fldChar w:fldCharType="separate"/>
      </w:r>
      <w:r w:rsidR="00FF620C">
        <w:rPr>
          <w:noProof/>
        </w:rPr>
        <w:t>10</w:t>
      </w:r>
      <w:r w:rsidR="00A93A63">
        <w:rPr>
          <w:noProof/>
        </w:rPr>
        <w:fldChar w:fldCharType="end"/>
      </w:r>
      <w:bookmarkEnd w:id="517"/>
      <w:r>
        <w:t xml:space="preserve"> - Ukázka sloupců s třídami sh</w:t>
      </w:r>
      <w:r w:rsidR="005F148C">
        <w:t>rink</w:t>
      </w:r>
      <w:r>
        <w:t xml:space="preserve"> a auto. Sloupec s textem Shrink má šířku postačujícím rozměrům jeho obsahu a druhý sloupec se rozpros</w:t>
      </w:r>
      <w:r w:rsidR="005F148C">
        <w:t>t</w:t>
      </w:r>
      <w:r>
        <w:t>řel do zbytku prostoru</w:t>
      </w:r>
      <w:r w:rsidR="00AB030D">
        <w:t xml:space="preserve"> řádku</w:t>
      </w:r>
      <w:r>
        <w:t xml:space="preserve"> </w:t>
      </w:r>
      <w:r w:rsidR="00A93A63">
        <w:fldChar w:fldCharType="begin"/>
      </w:r>
      <w:r>
        <w:instrText xml:space="preserve"> REF _Ref504753281 \r \h </w:instrText>
      </w:r>
      <w:r w:rsidR="00A93A63">
        <w:fldChar w:fldCharType="separate"/>
      </w:r>
      <w:r w:rsidR="00FF620C">
        <w:t>[19]</w:t>
      </w:r>
      <w:bookmarkEnd w:id="518"/>
      <w:r w:rsidR="00A93A63">
        <w:fldChar w:fldCharType="end"/>
      </w:r>
    </w:p>
    <w:p w14:paraId="3C24DB57" w14:textId="709D158B" w:rsidR="00CF2A37" w:rsidRDefault="00AB030D" w:rsidP="00F7136F">
      <w:pPr>
        <w:pStyle w:val="0Bezny"/>
      </w:pPr>
      <w:r>
        <w:t xml:space="preserve">Samozřejmě lze využívat i flexboxové třídy </w:t>
      </w:r>
      <w:r w:rsidR="00F7136F">
        <w:t>pro horizontální i vertikální zarovnávání prvků či</w:t>
      </w:r>
      <w:r w:rsidR="005F148C">
        <w:t> </w:t>
      </w:r>
      <w:r w:rsidR="00F7136F">
        <w:t xml:space="preserve">změnu pořadí. Poslední vlastností XY Grid systému je </w:t>
      </w:r>
      <w:r w:rsidR="00114BBB">
        <w:t xml:space="preserve">třída </w:t>
      </w:r>
      <w:r w:rsidR="00114BBB" w:rsidRPr="00DF4D43">
        <w:rPr>
          <w:rStyle w:val="kdyChar"/>
        </w:rPr>
        <w:t>grid-frame</w:t>
      </w:r>
      <w:r w:rsidR="00114BBB">
        <w:t>, čerpající z příbuzného frameworku Foundation for Apps (</w:t>
      </w:r>
      <w:r w:rsidR="00AE6779">
        <w:fldChar w:fldCharType="begin"/>
      </w:r>
      <w:r w:rsidR="00AE6779">
        <w:instrText xml:space="preserve"> HYPERLINK "https://foundation.zurb.com/apps.html" </w:instrText>
      </w:r>
      <w:ins w:id="519" w:author="Martin Škára" w:date="2018-04-21T10:25:00Z"/>
      <w:r w:rsidR="00AE6779">
        <w:fldChar w:fldCharType="separate"/>
      </w:r>
      <w:r w:rsidR="00114BBB" w:rsidRPr="008376AE">
        <w:rPr>
          <w:rStyle w:val="Hypertextovodkaz"/>
        </w:rPr>
        <w:t>https://foundation.zurb.com/apps.html</w:t>
      </w:r>
      <w:r w:rsidR="00AE6779">
        <w:rPr>
          <w:rStyle w:val="Hypertextovodkaz"/>
        </w:rPr>
        <w:fldChar w:fldCharType="end"/>
      </w:r>
      <w:r w:rsidR="00114BBB">
        <w:t xml:space="preserve">). Slouží převážně k vytváření celkového </w:t>
      </w:r>
      <w:r w:rsidR="00D76850">
        <w:t>rozložení</w:t>
      </w:r>
      <w:r w:rsidR="000B44DD">
        <w:t xml:space="preserve"> </w:t>
      </w:r>
      <w:r w:rsidR="00114BBB">
        <w:t xml:space="preserve">stránky pomocí flexboxu. </w:t>
      </w:r>
      <w:r w:rsidR="00E801D8">
        <w:t>Celkově je tak XY</w:t>
      </w:r>
      <w:r w:rsidR="009D631A">
        <w:t> </w:t>
      </w:r>
      <w:r w:rsidR="00E801D8">
        <w:t xml:space="preserve">Grid jedním </w:t>
      </w:r>
      <w:r w:rsidR="000B44DD">
        <w:t>z</w:t>
      </w:r>
      <w:r w:rsidR="00E801D8">
        <w:t> nejkomplexnějších grid systémů vůbec (nebo co se alespoň týče systémů popsaných v této práci)</w:t>
      </w:r>
      <w:r w:rsidR="00FA1AC5">
        <w:t>, dle autora práce je však příliš složitý a všechny jeho možnosti by</w:t>
      </w:r>
      <w:r w:rsidR="009D631A">
        <w:t> </w:t>
      </w:r>
      <w:r w:rsidR="00FA1AC5">
        <w:t xml:space="preserve">sám zřejmě nevyužil. </w:t>
      </w:r>
      <w:r w:rsidR="00A93A63">
        <w:fldChar w:fldCharType="begin"/>
      </w:r>
      <w:r w:rsidR="000B44DD">
        <w:instrText xml:space="preserve"> REF _Ref504753281 \r \h </w:instrText>
      </w:r>
      <w:r w:rsidR="00A93A63">
        <w:fldChar w:fldCharType="separate"/>
      </w:r>
      <w:r w:rsidR="00FF620C">
        <w:t>[19]</w:t>
      </w:r>
      <w:r w:rsidR="00A93A63">
        <w:fldChar w:fldCharType="end"/>
      </w:r>
    </w:p>
    <w:p w14:paraId="6CFF5F1C" w14:textId="77777777" w:rsidR="008A1C73" w:rsidRDefault="005523E0" w:rsidP="00F7136F">
      <w:pPr>
        <w:pStyle w:val="0Bezny"/>
      </w:pPr>
      <w:r>
        <w:lastRenderedPageBreak/>
        <w:t>Co se týče již hotových komponent</w:t>
      </w:r>
      <w:r w:rsidR="00513254">
        <w:t xml:space="preserve">, </w:t>
      </w:r>
      <w:r>
        <w:t>rozděluje</w:t>
      </w:r>
      <w:r w:rsidR="00513254">
        <w:t xml:space="preserve"> je</w:t>
      </w:r>
      <w:r>
        <w:t xml:space="preserve"> </w:t>
      </w:r>
      <w:r w:rsidR="00513254">
        <w:t xml:space="preserve">Foundation </w:t>
      </w:r>
      <w:r>
        <w:t xml:space="preserve">do několika kategorií – controls (ovládací prvky), navigations (menu, stránkování, drobečková navigace aj.), containers (rodičovské prvky dalšího obsahu, např. rozklikávací záložky, karty, </w:t>
      </w:r>
      <w:r w:rsidR="00513254">
        <w:t>mod</w:t>
      </w:r>
      <w:r w:rsidR="009607FC">
        <w:t>á</w:t>
      </w:r>
      <w:r w:rsidR="00513254">
        <w:t>l</w:t>
      </w:r>
      <w:r w:rsidR="009607FC">
        <w:t>ní</w:t>
      </w:r>
      <w:r w:rsidR="00513254">
        <w:t xml:space="preserve"> okna, tabulky) a media (štítky, videa, progress bary). </w:t>
      </w:r>
      <w:r w:rsidR="008A1C73">
        <w:t>Oproti Bootstrapu je jejich defaultní grafický styl více odlehčený, což může být užitečné zejména v případě, že hotovou komponentu chceme použít při vývoji dle</w:t>
      </w:r>
      <w:r w:rsidR="000B44DD">
        <w:t> </w:t>
      </w:r>
      <w:r w:rsidR="008A1C73">
        <w:t>různorodého grafického návrhu.</w:t>
      </w:r>
    </w:p>
    <w:p w14:paraId="1BF0B274" w14:textId="77777777" w:rsidR="008A1C73" w:rsidRDefault="007B50F2" w:rsidP="00F7136F">
      <w:pPr>
        <w:pStyle w:val="0Bezny"/>
      </w:pPr>
      <w:r>
        <w:t xml:space="preserve">Pomocné třídy jsou pak v knihovně velmi důležité, zejména pak ty týkající se vlastností flexboxu, jelikož se využívají i v rámci grid systémů. </w:t>
      </w:r>
      <w:r w:rsidR="00363B6A">
        <w:t>Jinak zahrnují většinu vlastností CSS a pro v</w:t>
      </w:r>
      <w:r w:rsidR="000B44DD">
        <w:t>elkou část</w:t>
      </w:r>
      <w:r w:rsidR="00363B6A">
        <w:t xml:space="preserve"> z nich existují i jejich responzivní ekvivalenty (tj. s prefixem dle velikosti obrazovky, small-, medium-, large-), což ale poněkud zvětšuje velikost výsledného CSS souboru. </w:t>
      </w:r>
    </w:p>
    <w:p w14:paraId="7BFADA96" w14:textId="77777777" w:rsidR="000A68D7" w:rsidRDefault="00C66B0D" w:rsidP="00C66B0D">
      <w:pPr>
        <w:pStyle w:val="2rove"/>
        <w:numPr>
          <w:ilvl w:val="1"/>
          <w:numId w:val="31"/>
        </w:numPr>
        <w:ind w:left="851" w:hanging="851"/>
      </w:pPr>
      <w:bookmarkStart w:id="520" w:name="_Toc510899362"/>
      <w:bookmarkStart w:id="521" w:name="_Toc512069681"/>
      <w:r>
        <w:t>Pure CSS</w:t>
      </w:r>
      <w:bookmarkEnd w:id="520"/>
      <w:bookmarkEnd w:id="521"/>
    </w:p>
    <w:p w14:paraId="61A0B383" w14:textId="6A97A6F8" w:rsidR="00C66B0D" w:rsidRDefault="00835DE9" w:rsidP="00C66B0D">
      <w:pPr>
        <w:pStyle w:val="0Bezny"/>
      </w:pPr>
      <w:r>
        <w:t xml:space="preserve">Pure CSS je knihovna vznikající od roku 2013. Již defaultně je tvořena jako skupina několika balíků tříd – base, grids, forms, buttons, tables, menus. </w:t>
      </w:r>
      <w:r w:rsidR="00E4484A">
        <w:t>Její největší výhoda je její opravdu malá velikost výsledného CSS souboru. Je vyvíjena v samotném jazyku CSS a nepoužívá</w:t>
      </w:r>
      <w:r w:rsidR="00394279">
        <w:t>, na rozdíl od větších knihoven</w:t>
      </w:r>
      <w:r w:rsidR="00CE609F">
        <w:t xml:space="preserve"> </w:t>
      </w:r>
      <w:r w:rsidR="00394279">
        <w:t>JavaScript (ani jQuery)</w:t>
      </w:r>
      <w:r w:rsidR="00CE609F">
        <w:t xml:space="preserve">, jelikož neobsahuje dynamické komponenty, které by jej nutně potřebovaly (např. </w:t>
      </w:r>
      <w:r w:rsidR="00CE609F" w:rsidRPr="006C58D7">
        <w:rPr>
          <w:i/>
        </w:rPr>
        <w:t>carousel</w:t>
      </w:r>
      <w:r w:rsidR="00CE609F">
        <w:t xml:space="preserve"> či modální okna). </w:t>
      </w:r>
      <w:r w:rsidR="00A93A63">
        <w:fldChar w:fldCharType="begin"/>
      </w:r>
      <w:r w:rsidR="00394279">
        <w:instrText xml:space="preserve"> REF _Ref506651482 \r \h </w:instrText>
      </w:r>
      <w:r w:rsidR="00A93A63">
        <w:fldChar w:fldCharType="separate"/>
      </w:r>
      <w:r w:rsidR="00FF620C">
        <w:t>[20]</w:t>
      </w:r>
      <w:r w:rsidR="00A93A63">
        <w:fldChar w:fldCharType="end"/>
      </w:r>
    </w:p>
    <w:p w14:paraId="6D138EB7" w14:textId="6C24B032" w:rsidR="00394279" w:rsidRDefault="00394279" w:rsidP="00C66B0D">
      <w:pPr>
        <w:pStyle w:val="0Bezny"/>
      </w:pPr>
      <w:r>
        <w:t>Pro resetování stylů využívá knihovna, stejně jako Foundation</w:t>
      </w:r>
      <w:ins w:id="522" w:author="Jiří Škára" w:date="2018-04-19T17:59:00Z">
        <w:r w:rsidR="00297CF1">
          <w:t>,</w:t>
        </w:r>
      </w:ins>
      <w:r>
        <w:t xml:space="preserve"> známý soubor Normalize.css</w:t>
      </w:r>
      <w:r w:rsidR="00923469">
        <w:t xml:space="preserve"> a</w:t>
      </w:r>
      <w:r w:rsidR="009707F3">
        <w:t> </w:t>
      </w:r>
      <w:r w:rsidR="00923469">
        <w:t xml:space="preserve">taktéž systémové fonty. Pro většinu </w:t>
      </w:r>
      <w:r w:rsidR="003B62E7">
        <w:t xml:space="preserve">velikostí používá pak jednotky </w:t>
      </w:r>
      <w:r w:rsidR="003B62E7" w:rsidRPr="004D3572">
        <w:rPr>
          <w:rStyle w:val="kdyChar"/>
        </w:rPr>
        <w:t>em</w:t>
      </w:r>
      <w:r w:rsidR="003B62E7">
        <w:t xml:space="preserve">, případně </w:t>
      </w:r>
      <w:r w:rsidR="003B62E7" w:rsidRPr="00B47423">
        <w:rPr>
          <w:rStyle w:val="kdyChar"/>
        </w:rPr>
        <w:t>px</w:t>
      </w:r>
      <w:r w:rsidR="003B62E7">
        <w:t xml:space="preserve"> (pro definici breakpointů, některých horizontálních mezer aj.). </w:t>
      </w:r>
      <w:r w:rsidR="00A93A63">
        <w:fldChar w:fldCharType="begin"/>
      </w:r>
      <w:r w:rsidR="003B62E7">
        <w:instrText xml:space="preserve"> REF _Ref506651482 \r \h </w:instrText>
      </w:r>
      <w:r w:rsidR="00A93A63">
        <w:fldChar w:fldCharType="separate"/>
      </w:r>
      <w:r w:rsidR="00FF620C">
        <w:t>[20]</w:t>
      </w:r>
      <w:r w:rsidR="00A93A63">
        <w:fldChar w:fldCharType="end"/>
      </w:r>
    </w:p>
    <w:p w14:paraId="2256F26D" w14:textId="77777777" w:rsidR="003B62E7" w:rsidRDefault="003B62E7" w:rsidP="00C66B0D">
      <w:pPr>
        <w:pStyle w:val="0Bezny"/>
      </w:pPr>
      <w:r>
        <w:t xml:space="preserve">Grid systém, obsažen v balíku grids, </w:t>
      </w:r>
      <w:r w:rsidR="000829EB">
        <w:t>má v základním nastavení definované 4 breakpointy (sm</w:t>
      </w:r>
      <w:r w:rsidR="009707F3">
        <w:t> </w:t>
      </w:r>
      <w:r w:rsidR="000829EB">
        <w:t>568</w:t>
      </w:r>
      <w:r w:rsidR="009707F3">
        <w:t> </w:t>
      </w:r>
      <w:r w:rsidR="000829EB">
        <w:t xml:space="preserve">pixelů, md 768 pixelů, lg 1024 pixelů a xl 1280 pixelů) a je mobile-first. Zápis uvažovaného příkladu z obrázků </w:t>
      </w:r>
      <w:r w:rsidR="001C08FE">
        <w:t>3</w:t>
      </w:r>
      <w:r w:rsidR="000829EB">
        <w:t>-</w:t>
      </w:r>
      <w:r w:rsidR="001C08FE">
        <w:t>5</w:t>
      </w:r>
      <w:r w:rsidR="000829EB">
        <w:t xml:space="preserve"> v něm vypadá takto:</w:t>
      </w:r>
    </w:p>
    <w:p w14:paraId="7C9F0175" w14:textId="77777777" w:rsidR="000829EB" w:rsidRDefault="000829EB" w:rsidP="000829EB">
      <w:pPr>
        <w:pStyle w:val="kdy"/>
      </w:pPr>
      <w:r>
        <w:t>&lt;div class=“pure-g“&gt;</w:t>
      </w:r>
    </w:p>
    <w:p w14:paraId="7B07D8BE" w14:textId="77777777" w:rsidR="000829EB" w:rsidRDefault="000829EB" w:rsidP="000829EB">
      <w:pPr>
        <w:pStyle w:val="kdy"/>
      </w:pPr>
      <w:r>
        <w:t xml:space="preserve">  &lt;div class=“pure-u-5 pure-u-md-</w:t>
      </w:r>
      <w:r w:rsidR="00C91132">
        <w:t>12-24 pure-u-lg-18-24“&gt;</w:t>
      </w:r>
    </w:p>
    <w:p w14:paraId="7712D8F2" w14:textId="77777777" w:rsidR="00C91132" w:rsidRDefault="00C91132" w:rsidP="000829EB">
      <w:pPr>
        <w:pStyle w:val="kdy"/>
      </w:pPr>
      <w:r>
        <w:t xml:space="preserve">  &lt;/div&gt;</w:t>
      </w:r>
    </w:p>
    <w:p w14:paraId="2919B9B8" w14:textId="77777777" w:rsidR="00C91132" w:rsidRDefault="00C91132" w:rsidP="000829EB">
      <w:pPr>
        <w:pStyle w:val="kdy"/>
      </w:pPr>
      <w:r>
        <w:t xml:space="preserve">  &lt;div class=“pure-u-5 pure-u-md-12-24 pure-u-lg-6-24“&gt;</w:t>
      </w:r>
    </w:p>
    <w:p w14:paraId="5AF6A0C8" w14:textId="77777777" w:rsidR="00C91132" w:rsidRDefault="00C91132" w:rsidP="000829EB">
      <w:pPr>
        <w:pStyle w:val="kdy"/>
      </w:pPr>
      <w:r>
        <w:t xml:space="preserve">  &lt;/div&gt;</w:t>
      </w:r>
    </w:p>
    <w:p w14:paraId="428309CC" w14:textId="77777777" w:rsidR="00C91132" w:rsidRDefault="00C91132" w:rsidP="000829EB">
      <w:pPr>
        <w:pStyle w:val="kdy"/>
      </w:pPr>
      <w:r>
        <w:t>&lt;/div&gt;</w:t>
      </w:r>
    </w:p>
    <w:p w14:paraId="381BBB97" w14:textId="5D9FFC84" w:rsidR="00C91132" w:rsidRDefault="00C91132" w:rsidP="00C91132">
      <w:pPr>
        <w:pStyle w:val="Titulek"/>
      </w:pPr>
      <w:bookmarkStart w:id="523" w:name="_Toc512069759"/>
      <w:r>
        <w:t xml:space="preserve">Kód </w:t>
      </w:r>
      <w:r w:rsidR="00A93A63">
        <w:fldChar w:fldCharType="begin"/>
      </w:r>
      <w:r w:rsidR="00DA63B2">
        <w:instrText xml:space="preserve"> SEQ Kód \* ARABIC </w:instrText>
      </w:r>
      <w:r w:rsidR="00A93A63">
        <w:fldChar w:fldCharType="separate"/>
      </w:r>
      <w:r w:rsidR="00FF620C">
        <w:rPr>
          <w:noProof/>
        </w:rPr>
        <w:t>8</w:t>
      </w:r>
      <w:r w:rsidR="00A93A63">
        <w:rPr>
          <w:noProof/>
        </w:rPr>
        <w:fldChar w:fldCharType="end"/>
      </w:r>
      <w:r>
        <w:t xml:space="preserve"> – Zápis uvažovaného příkladu z obrázků </w:t>
      </w:r>
      <w:r w:rsidR="001C08FE">
        <w:t>3</w:t>
      </w:r>
      <w:r>
        <w:t>-</w:t>
      </w:r>
      <w:r w:rsidR="001C08FE">
        <w:t>5</w:t>
      </w:r>
      <w:r>
        <w:t xml:space="preserve"> v grid systému knihovny Pure CSS</w:t>
      </w:r>
      <w:r w:rsidR="001B5355">
        <w:t xml:space="preserve"> [</w:t>
      </w:r>
      <w:r w:rsidR="00E3219F">
        <w:t xml:space="preserve">zdroj </w:t>
      </w:r>
      <w:r w:rsidR="001B5355">
        <w:t>autor]</w:t>
      </w:r>
      <w:bookmarkEnd w:id="523"/>
    </w:p>
    <w:p w14:paraId="1AF85996" w14:textId="71A5D5A4" w:rsidR="00C91132" w:rsidRDefault="00C91132" w:rsidP="00C91132">
      <w:pPr>
        <w:pStyle w:val="0Bezny"/>
      </w:pPr>
      <w:r>
        <w:t xml:space="preserve">Třída </w:t>
      </w:r>
      <w:r w:rsidRPr="001C08FE">
        <w:rPr>
          <w:rStyle w:val="kdyChar"/>
        </w:rPr>
        <w:t>pure-g</w:t>
      </w:r>
      <w:r>
        <w:t xml:space="preserve"> je rodičovský prvek pro jednotlivé sloupce, na rozdíl od jiných systémů neurčuje šířku </w:t>
      </w:r>
      <w:r w:rsidR="009707F3">
        <w:t>obsahu</w:t>
      </w:r>
      <w:r>
        <w:t xml:space="preserve"> (taková třída v Pure CSS není). </w:t>
      </w:r>
      <w:r w:rsidR="00525F88">
        <w:t>Jednotlivé sloupce určují třídy s</w:t>
      </w:r>
      <w:r w:rsidR="009707F3">
        <w:t> </w:t>
      </w:r>
      <w:r w:rsidR="00525F88">
        <w:t>prefixem</w:t>
      </w:r>
      <w:r w:rsidR="009707F3">
        <w:t> </w:t>
      </w:r>
      <w:r w:rsidR="00525F88" w:rsidRPr="001C08FE">
        <w:rPr>
          <w:rStyle w:val="kdyChar"/>
        </w:rPr>
        <w:t>pure-u</w:t>
      </w:r>
      <w:r w:rsidR="00525F88">
        <w:rPr>
          <w:i/>
        </w:rPr>
        <w:t>.</w:t>
      </w:r>
      <w:r w:rsidR="00525F88">
        <w:t xml:space="preserve"> Následně</w:t>
      </w:r>
      <w:r w:rsidR="00E60159">
        <w:t> </w:t>
      </w:r>
      <w:r w:rsidR="00525F88">
        <w:t xml:space="preserve">se dvěma písmeny definuje breakpoint (či se vynechává v případě definice sloupců </w:t>
      </w:r>
      <w:r w:rsidR="00525F88">
        <w:lastRenderedPageBreak/>
        <w:t>pod</w:t>
      </w:r>
      <w:r w:rsidR="009707F3">
        <w:t> </w:t>
      </w:r>
      <w:r w:rsidR="00525F88">
        <w:t xml:space="preserve">568 pixelů) a poté dvě čísla. První znamená počet sloupců, které prvek bude zabírat a druhé z kolika sloupců. Pure CSS totiž nabízí naráz </w:t>
      </w:r>
      <w:r w:rsidR="009707F3">
        <w:t>třídy</w:t>
      </w:r>
      <w:r w:rsidR="00525F88">
        <w:t xml:space="preserve"> pro pětisloupcový i čtyřiadvacetisloupcový grid systém. Tyto třídy se dají naráz kombinovat u jednoho prvku. Na rozdíl od jiných grid systémů nenabízí žádné pomocné třídy pro zarovnávání obsahu, odsazování, změnu pořadí</w:t>
      </w:r>
      <w:r w:rsidR="009707F3">
        <w:t xml:space="preserve"> sloupců</w:t>
      </w:r>
      <w:r w:rsidR="00525F88">
        <w:t xml:space="preserve"> atd., z nichž některé by autorovi práce podstatně chyběly. </w:t>
      </w:r>
      <w:r w:rsidR="00A93A63">
        <w:fldChar w:fldCharType="begin"/>
      </w:r>
      <w:r w:rsidR="00525F88">
        <w:instrText xml:space="preserve"> REF _Ref506651482 \r \h </w:instrText>
      </w:r>
      <w:r w:rsidR="00A93A63">
        <w:fldChar w:fldCharType="separate"/>
      </w:r>
      <w:r w:rsidR="00FF620C">
        <w:t>[20]</w:t>
      </w:r>
      <w:r w:rsidR="00A93A63">
        <w:fldChar w:fldCharType="end"/>
      </w:r>
    </w:p>
    <w:p w14:paraId="44919F24" w14:textId="1C5299DC" w:rsidR="00BF1734" w:rsidRDefault="00BF1734" w:rsidP="00C91132">
      <w:pPr>
        <w:pStyle w:val="0Bezny"/>
      </w:pPr>
      <w:r>
        <w:t>Hotové komponenty lze nalézt v balí</w:t>
      </w:r>
      <w:ins w:id="524" w:author="Jiří Škára" w:date="2018-04-19T18:02:00Z">
        <w:r w:rsidR="00297CF1">
          <w:t>cích</w:t>
        </w:r>
      </w:ins>
      <w:del w:id="525" w:author="Jiří Škára" w:date="2018-04-19T18:02:00Z">
        <w:r w:rsidDel="00297CF1">
          <w:delText>kách</w:delText>
        </w:r>
      </w:del>
      <w:r>
        <w:t xml:space="preserve"> </w:t>
      </w:r>
      <w:r w:rsidRPr="00B47423">
        <w:rPr>
          <w:i/>
        </w:rPr>
        <w:t>forms</w:t>
      </w:r>
      <w:r>
        <w:t xml:space="preserve">, </w:t>
      </w:r>
      <w:r w:rsidRPr="00B47423">
        <w:rPr>
          <w:i/>
        </w:rPr>
        <w:t>buttons</w:t>
      </w:r>
      <w:r>
        <w:t xml:space="preserve">, </w:t>
      </w:r>
      <w:r w:rsidRPr="00B47423">
        <w:rPr>
          <w:i/>
        </w:rPr>
        <w:t>tables</w:t>
      </w:r>
      <w:r>
        <w:t xml:space="preserve"> a </w:t>
      </w:r>
      <w:r w:rsidRPr="00B47423">
        <w:rPr>
          <w:i/>
        </w:rPr>
        <w:t>menus</w:t>
      </w:r>
      <w:r>
        <w:t xml:space="preserve">. Z jejich názvu lze vyčíst, jaké komponenty obsahují. Jejich vzhled lze snadno upravit, ale bohužel zde nelze nalézt složitější komponenty – k nim by totiž zřejmě bylo potřeba </w:t>
      </w:r>
      <w:r w:rsidR="009707F3">
        <w:t xml:space="preserve">použít </w:t>
      </w:r>
      <w:r>
        <w:t xml:space="preserve">JavaScript, který </w:t>
      </w:r>
      <w:r w:rsidR="009707F3">
        <w:t xml:space="preserve">v knihovně </w:t>
      </w:r>
      <w:r>
        <w:t xml:space="preserve">není obsažen. Z pomocných tříd obsahuje </w:t>
      </w:r>
      <w:r w:rsidR="006B57D5">
        <w:t>Pure CSS pou</w:t>
      </w:r>
      <w:r w:rsidR="009707F3">
        <w:t>z</w:t>
      </w:r>
      <w:r w:rsidR="006B57D5">
        <w:t xml:space="preserve">e třídy pro skrývání prvků a zobrazování obrázků. </w:t>
      </w:r>
      <w:r w:rsidR="00A93A63">
        <w:fldChar w:fldCharType="begin"/>
      </w:r>
      <w:r w:rsidR="006B57D5">
        <w:instrText xml:space="preserve"> REF _Ref506651482 \r \h </w:instrText>
      </w:r>
      <w:r w:rsidR="00A93A63">
        <w:fldChar w:fldCharType="separate"/>
      </w:r>
      <w:r w:rsidR="00FF620C">
        <w:t>[20]</w:t>
      </w:r>
      <w:r w:rsidR="00A93A63">
        <w:fldChar w:fldCharType="end"/>
      </w:r>
    </w:p>
    <w:p w14:paraId="21930524" w14:textId="77777777" w:rsidR="006B57D5" w:rsidRDefault="006B57D5" w:rsidP="006B57D5">
      <w:pPr>
        <w:pStyle w:val="2rove"/>
        <w:numPr>
          <w:ilvl w:val="1"/>
          <w:numId w:val="31"/>
        </w:numPr>
        <w:ind w:left="851" w:hanging="851"/>
      </w:pPr>
      <w:bookmarkStart w:id="526" w:name="_Toc510899363"/>
      <w:bookmarkStart w:id="527" w:name="_Toc512069682"/>
      <w:r>
        <w:t>Bulma</w:t>
      </w:r>
      <w:bookmarkEnd w:id="526"/>
      <w:bookmarkEnd w:id="527"/>
    </w:p>
    <w:p w14:paraId="2039007C" w14:textId="7C395681" w:rsidR="006B57D5" w:rsidRDefault="006B57D5" w:rsidP="006B57D5">
      <w:pPr>
        <w:pStyle w:val="0Bezny"/>
      </w:pPr>
      <w:r>
        <w:t>Bulma je CSS knihovna vyvíjecí se jako open-sou</w:t>
      </w:r>
      <w:r w:rsidR="00290DC6">
        <w:t>r</w:t>
      </w:r>
      <w:r>
        <w:t>ce</w:t>
      </w:r>
      <w:r w:rsidR="008B1890">
        <w:t xml:space="preserve"> pod licencí MIT</w:t>
      </w:r>
      <w:r>
        <w:t xml:space="preserve"> od </w:t>
      </w:r>
      <w:r w:rsidR="003E0624">
        <w:t>roku 2016. Jedná se tak, vzhledem k vzrůstající popularitě této knihovny, o jednu z nejrychleji se rozvíjejících knihoven. Pro</w:t>
      </w:r>
      <w:r w:rsidR="00290DC6">
        <w:t> </w:t>
      </w:r>
      <w:r w:rsidR="003E0624">
        <w:t>srovnání</w:t>
      </w:r>
      <w:r w:rsidR="00290DC6">
        <w:t xml:space="preserve"> </w:t>
      </w:r>
      <w:r w:rsidR="003E0624">
        <w:t>například Foundation</w:t>
      </w:r>
      <w:r w:rsidR="00290DC6">
        <w:t xml:space="preserve">, </w:t>
      </w:r>
      <w:r w:rsidR="003E0624">
        <w:t>dostupné veřejně od roku 2011</w:t>
      </w:r>
      <w:r w:rsidR="00290DC6">
        <w:t xml:space="preserve">, </w:t>
      </w:r>
      <w:r w:rsidR="003E0624">
        <w:t>má k dnešnímu datu (24.</w:t>
      </w:r>
      <w:r w:rsidR="001C08FE">
        <w:t> </w:t>
      </w:r>
      <w:r w:rsidR="003E0624">
        <w:t>2.</w:t>
      </w:r>
      <w:r w:rsidR="001C08FE">
        <w:t> </w:t>
      </w:r>
      <w:r w:rsidR="003E0624">
        <w:t>2018) na</w:t>
      </w:r>
      <w:r w:rsidR="00290DC6">
        <w:t> </w:t>
      </w:r>
      <w:r w:rsidR="003E0624">
        <w:t>serveru Github (</w:t>
      </w:r>
      <w:r w:rsidR="00AE6779">
        <w:fldChar w:fldCharType="begin"/>
      </w:r>
      <w:r w:rsidR="00AE6779">
        <w:instrText xml:space="preserve"> HYPERLINK "https://github.com" </w:instrText>
      </w:r>
      <w:ins w:id="528" w:author="Martin Škára" w:date="2018-04-21T10:25:00Z"/>
      <w:r w:rsidR="00AE6779">
        <w:fldChar w:fldCharType="separate"/>
      </w:r>
      <w:r w:rsidR="003E0624" w:rsidRPr="008376AE">
        <w:rPr>
          <w:rStyle w:val="Hypertextovodkaz"/>
        </w:rPr>
        <w:t>https://github.com</w:t>
      </w:r>
      <w:r w:rsidR="00AE6779">
        <w:rPr>
          <w:rStyle w:val="Hypertextovodkaz"/>
        </w:rPr>
        <w:fldChar w:fldCharType="end"/>
      </w:r>
      <w:r w:rsidR="003E0624">
        <w:t xml:space="preserve">) </w:t>
      </w:r>
      <w:r w:rsidR="00290DC6">
        <w:t xml:space="preserve">přidáno </w:t>
      </w:r>
      <w:r w:rsidR="003E0624">
        <w:t>v oblíbených cca 27</w:t>
      </w:r>
      <w:r w:rsidR="00290DC6">
        <w:t xml:space="preserve"> </w:t>
      </w:r>
      <w:r w:rsidR="003E0624">
        <w:t>000 uživatelů a Bulma je na</w:t>
      </w:r>
      <w:r w:rsidR="00290DC6">
        <w:t> </w:t>
      </w:r>
      <w:r w:rsidR="003E0624">
        <w:t>tom podobně – skoro 25</w:t>
      </w:r>
      <w:ins w:id="529" w:author="Jiří Škára" w:date="2018-04-19T18:03:00Z">
        <w:r w:rsidR="00297CF1">
          <w:t xml:space="preserve"> </w:t>
        </w:r>
      </w:ins>
      <w:r w:rsidR="003E0624">
        <w:t>000. Knihovna je vyvíjen</w:t>
      </w:r>
      <w:r w:rsidR="00DE2F18">
        <w:t xml:space="preserve">a v preprocesoru SASS. </w:t>
      </w:r>
      <w:r w:rsidR="00A93A63">
        <w:fldChar w:fldCharType="begin"/>
      </w:r>
      <w:r w:rsidR="001C08FE">
        <w:instrText xml:space="preserve"> REF _Ref504753281 \r \h </w:instrText>
      </w:r>
      <w:r w:rsidR="00A93A63">
        <w:fldChar w:fldCharType="separate"/>
      </w:r>
      <w:r w:rsidR="00FF620C">
        <w:t>[19]</w:t>
      </w:r>
      <w:r w:rsidR="00A93A63">
        <w:fldChar w:fldCharType="end"/>
      </w:r>
      <w:r w:rsidR="001C08FE">
        <w:t xml:space="preserve"> </w:t>
      </w:r>
      <w:r w:rsidR="00A93A63">
        <w:fldChar w:fldCharType="begin"/>
      </w:r>
      <w:r w:rsidR="001C08FE">
        <w:instrText xml:space="preserve"> REF _Ref506651483 \r \h </w:instrText>
      </w:r>
      <w:r w:rsidR="00A93A63">
        <w:fldChar w:fldCharType="separate"/>
      </w:r>
      <w:r w:rsidR="00FF620C">
        <w:t>[21]</w:t>
      </w:r>
      <w:r w:rsidR="00A93A63">
        <w:fldChar w:fldCharType="end"/>
      </w:r>
    </w:p>
    <w:p w14:paraId="45D456AF" w14:textId="4AA0FCE7" w:rsidR="00DE2F18" w:rsidRDefault="00DE2F18" w:rsidP="006B57D5">
      <w:pPr>
        <w:pStyle w:val="0Bezny"/>
      </w:pPr>
      <w:r>
        <w:t xml:space="preserve">Pro resetování některých </w:t>
      </w:r>
      <w:r w:rsidR="002B0730">
        <w:t>výchozích</w:t>
      </w:r>
      <w:r>
        <w:t xml:space="preserve"> stylů používá Bulma příbuzný soubor </w:t>
      </w:r>
      <w:r w:rsidR="00AE0658" w:rsidRPr="00B13F8A">
        <w:rPr>
          <w:rStyle w:val="kdyChar"/>
        </w:rPr>
        <w:t>minireset.css</w:t>
      </w:r>
      <w:r w:rsidR="00AE0658">
        <w:t xml:space="preserve">. Jeho autorem je vlastně autor samotné knihovny Bulma, Jeremy Thomas. Používá v něm, stejně jako naprostá většina ostatních knihoven, systémové fonty. Jako jednotky využívá knihovna dle potřeby jak </w:t>
      </w:r>
      <w:r w:rsidR="00AE0658" w:rsidRPr="004D3572">
        <w:rPr>
          <w:rStyle w:val="kdyChar"/>
        </w:rPr>
        <w:t>em</w:t>
      </w:r>
      <w:r w:rsidR="00AE0658">
        <w:t xml:space="preserve">, </w:t>
      </w:r>
      <w:r w:rsidR="00290DC6">
        <w:t xml:space="preserve">tak </w:t>
      </w:r>
      <w:r w:rsidR="00AE0658" w:rsidRPr="004D3572">
        <w:rPr>
          <w:rStyle w:val="kdyChar"/>
        </w:rPr>
        <w:t>rem</w:t>
      </w:r>
      <w:r w:rsidR="00AE0658">
        <w:t xml:space="preserve"> i pixely. </w:t>
      </w:r>
      <w:r w:rsidR="00A93A63">
        <w:fldChar w:fldCharType="begin"/>
      </w:r>
      <w:r w:rsidR="009D0F62">
        <w:instrText xml:space="preserve"> REF _Ref506651483 \r \h </w:instrText>
      </w:r>
      <w:r w:rsidR="00A93A63">
        <w:fldChar w:fldCharType="separate"/>
      </w:r>
      <w:r w:rsidR="00FF620C">
        <w:t>[21]</w:t>
      </w:r>
      <w:r w:rsidR="00A93A63">
        <w:fldChar w:fldCharType="end"/>
      </w:r>
    </w:p>
    <w:p w14:paraId="7E0E55E8" w14:textId="77777777" w:rsidR="00594670" w:rsidRDefault="009D0F62" w:rsidP="006B57D5">
      <w:pPr>
        <w:pStyle w:val="0Bezny"/>
      </w:pPr>
      <w:r>
        <w:t>Grid systém knihovny Bulma má v základním nastavení 5 breakpointů – tablet 769</w:t>
      </w:r>
      <w:r w:rsidRPr="00B47423">
        <w:rPr>
          <w:rStyle w:val="kdyChar"/>
        </w:rPr>
        <w:t>px</w:t>
      </w:r>
      <w:r>
        <w:t>, desktop 1024</w:t>
      </w:r>
      <w:r w:rsidRPr="00B47423">
        <w:rPr>
          <w:rStyle w:val="kdyChar"/>
        </w:rPr>
        <w:t>px</w:t>
      </w:r>
      <w:r>
        <w:t>, widescreen 1216</w:t>
      </w:r>
      <w:r w:rsidRPr="00B47423">
        <w:rPr>
          <w:rStyle w:val="kdyChar"/>
        </w:rPr>
        <w:t>px</w:t>
      </w:r>
      <w:r>
        <w:t xml:space="preserve"> a FullHD 1408</w:t>
      </w:r>
      <w:r w:rsidRPr="00B47423">
        <w:rPr>
          <w:rStyle w:val="kdyChar"/>
        </w:rPr>
        <w:t>px</w:t>
      </w:r>
      <w:r>
        <w:t xml:space="preserve">. Zápis uvažovaného příkladu z obrázků </w:t>
      </w:r>
      <w:r w:rsidR="001C08FE">
        <w:t>3-5</w:t>
      </w:r>
      <w:r>
        <w:t xml:space="preserve"> vypadá pak takto:</w:t>
      </w:r>
    </w:p>
    <w:p w14:paraId="0702996D" w14:textId="77777777" w:rsidR="009D0F62" w:rsidRDefault="00F660BE" w:rsidP="009D0F62">
      <w:pPr>
        <w:pStyle w:val="kdy"/>
      </w:pPr>
      <w:r>
        <w:t>&lt;div class=“container“&gt;</w:t>
      </w:r>
    </w:p>
    <w:p w14:paraId="09C48CB2" w14:textId="77777777" w:rsidR="00F660BE" w:rsidRDefault="00F660BE" w:rsidP="009D0F62">
      <w:pPr>
        <w:pStyle w:val="kdy"/>
      </w:pPr>
      <w:r>
        <w:t xml:space="preserve">  &lt;div class=“columns“&gt;</w:t>
      </w:r>
    </w:p>
    <w:p w14:paraId="54562E94" w14:textId="77777777" w:rsidR="00F660BE" w:rsidRDefault="00F660BE" w:rsidP="009D0F62">
      <w:pPr>
        <w:pStyle w:val="kdy"/>
      </w:pPr>
      <w:r>
        <w:t xml:space="preserve">    &lt;div class=“column</w:t>
      </w:r>
      <w:r w:rsidR="003E4774">
        <w:t xml:space="preserve"> is-12-mobile </w:t>
      </w:r>
      <w:r w:rsidR="005E032E">
        <w:t>is-6-tablet is-8-desktop“&gt;</w:t>
      </w:r>
    </w:p>
    <w:p w14:paraId="0945BA29" w14:textId="77777777" w:rsidR="005E032E" w:rsidRDefault="005E032E" w:rsidP="009D0F62">
      <w:pPr>
        <w:pStyle w:val="kdy"/>
      </w:pPr>
      <w:r>
        <w:t xml:space="preserve">    &lt;/div&gt;¨</w:t>
      </w:r>
    </w:p>
    <w:p w14:paraId="53037AEE" w14:textId="77777777" w:rsidR="005E032E" w:rsidRDefault="005E032E" w:rsidP="009D0F62">
      <w:pPr>
        <w:pStyle w:val="kdy"/>
      </w:pPr>
      <w:r>
        <w:t xml:space="preserve">    &lt;div class=“column is-12-mobile is-6-tablet is-4-desktop“&gt;</w:t>
      </w:r>
    </w:p>
    <w:p w14:paraId="478FD39A" w14:textId="77777777" w:rsidR="005E032E" w:rsidRDefault="005E032E" w:rsidP="009D0F62">
      <w:pPr>
        <w:pStyle w:val="kdy"/>
      </w:pPr>
      <w:r>
        <w:t xml:space="preserve">    &lt;/div&gt;</w:t>
      </w:r>
    </w:p>
    <w:p w14:paraId="73B59E4C" w14:textId="77777777" w:rsidR="005E032E" w:rsidRDefault="005E032E" w:rsidP="009D0F62">
      <w:pPr>
        <w:pStyle w:val="kdy"/>
      </w:pPr>
      <w:r>
        <w:t xml:space="preserve">  &lt;/div&gt;</w:t>
      </w:r>
    </w:p>
    <w:p w14:paraId="1986C445" w14:textId="77777777" w:rsidR="001679EA" w:rsidRDefault="001679EA" w:rsidP="009D0F62">
      <w:pPr>
        <w:pStyle w:val="kdy"/>
      </w:pPr>
      <w:r>
        <w:t>&lt;/div&gt;</w:t>
      </w:r>
    </w:p>
    <w:p w14:paraId="62244BE1" w14:textId="502FA350" w:rsidR="005E032E" w:rsidRDefault="001679EA" w:rsidP="001679EA">
      <w:pPr>
        <w:pStyle w:val="Titulek"/>
      </w:pPr>
      <w:bookmarkStart w:id="530" w:name="_Toc512069760"/>
      <w:r>
        <w:t xml:space="preserve">Kód </w:t>
      </w:r>
      <w:r w:rsidR="00A93A63">
        <w:fldChar w:fldCharType="begin"/>
      </w:r>
      <w:r w:rsidR="00DA63B2">
        <w:instrText xml:space="preserve"> SEQ Kód \* ARABIC </w:instrText>
      </w:r>
      <w:r w:rsidR="00A93A63">
        <w:fldChar w:fldCharType="separate"/>
      </w:r>
      <w:r w:rsidR="00FF620C">
        <w:rPr>
          <w:noProof/>
        </w:rPr>
        <w:t>9</w:t>
      </w:r>
      <w:r w:rsidR="00A93A63">
        <w:rPr>
          <w:noProof/>
        </w:rPr>
        <w:fldChar w:fldCharType="end"/>
      </w:r>
      <w:r>
        <w:t xml:space="preserve"> - Zápis uvažovaného příkladu z obrázků </w:t>
      </w:r>
      <w:r w:rsidR="001C08FE">
        <w:t>3</w:t>
      </w:r>
      <w:r>
        <w:t>-</w:t>
      </w:r>
      <w:r w:rsidR="001C08FE">
        <w:t>5</w:t>
      </w:r>
      <w:r>
        <w:t xml:space="preserve"> v grid systému knihovny Bulma</w:t>
      </w:r>
      <w:r w:rsidR="001B5355">
        <w:t xml:space="preserve"> [</w:t>
      </w:r>
      <w:r w:rsidR="00E3219F">
        <w:t xml:space="preserve">zdroj </w:t>
      </w:r>
      <w:r w:rsidR="001B5355">
        <w:t>autor]</w:t>
      </w:r>
      <w:bookmarkEnd w:id="530"/>
    </w:p>
    <w:p w14:paraId="257FD526" w14:textId="1EF56580" w:rsidR="00BD0685" w:rsidRDefault="001679EA" w:rsidP="001679EA">
      <w:pPr>
        <w:pStyle w:val="0Bezny"/>
      </w:pPr>
      <w:r>
        <w:lastRenderedPageBreak/>
        <w:t xml:space="preserve">Třída </w:t>
      </w:r>
      <w:r w:rsidRPr="001C08FE">
        <w:rPr>
          <w:rStyle w:val="kdyChar"/>
        </w:rPr>
        <w:t>container</w:t>
      </w:r>
      <w:r>
        <w:t xml:space="preserve"> určuje šířku obsahu, </w:t>
      </w:r>
      <w:r w:rsidRPr="001C08FE">
        <w:rPr>
          <w:rStyle w:val="kdyChar"/>
        </w:rPr>
        <w:t>columns</w:t>
      </w:r>
      <w:r>
        <w:t xml:space="preserve"> je rodičovská třída pro následné sloupce. </w:t>
      </w:r>
      <w:r w:rsidR="00D32153">
        <w:t>Jejich třídy připomínají poměrně třídy knihovny Foundation. Krom</w:t>
      </w:r>
      <w:ins w:id="531" w:author="Jiří Škára" w:date="2018-04-19T18:05:00Z">
        <w:r w:rsidR="00297CF1">
          <w:t>ě</w:t>
        </w:r>
      </w:ins>
      <w:r w:rsidR="00D32153">
        <w:t xml:space="preserve"> tříd ve tvaru </w:t>
      </w:r>
      <w:r w:rsidR="00D32153" w:rsidRPr="001C08FE">
        <w:rPr>
          <w:rStyle w:val="kdyChar"/>
        </w:rPr>
        <w:t>is-(číslo)-(breakpoint)</w:t>
      </w:r>
      <w:r w:rsidR="00D32153">
        <w:t xml:space="preserve"> nabízí Bulma</w:t>
      </w:r>
      <w:r w:rsidR="00BB04E2">
        <w:t xml:space="preserve"> </w:t>
      </w:r>
      <w:r w:rsidR="00D32153">
        <w:t xml:space="preserve">třídy jako např. </w:t>
      </w:r>
      <w:r w:rsidR="00D32153" w:rsidRPr="001C08FE">
        <w:rPr>
          <w:rStyle w:val="kdyChar"/>
        </w:rPr>
        <w:t>is-three-quaters</w:t>
      </w:r>
      <w:r w:rsidR="00BB04E2" w:rsidRPr="001C08FE">
        <w:rPr>
          <w:rStyle w:val="kdyChar"/>
        </w:rPr>
        <w:t>-(breakpoint)</w:t>
      </w:r>
      <w:r w:rsidR="00D32153" w:rsidRPr="001C08FE">
        <w:t xml:space="preserve">, </w:t>
      </w:r>
      <w:r w:rsidR="00D32153" w:rsidRPr="001C08FE">
        <w:rPr>
          <w:rStyle w:val="kdyChar"/>
        </w:rPr>
        <w:t>is-two-thirds</w:t>
      </w:r>
      <w:r w:rsidR="00BB04E2" w:rsidRPr="001C08FE">
        <w:rPr>
          <w:rStyle w:val="kdyChar"/>
        </w:rPr>
        <w:t>-(breakpoint)</w:t>
      </w:r>
      <w:r w:rsidR="00D32153" w:rsidRPr="001C08FE">
        <w:t xml:space="preserve">, </w:t>
      </w:r>
      <w:r w:rsidR="00D32153" w:rsidRPr="001C08FE">
        <w:rPr>
          <w:rStyle w:val="kdyChar"/>
        </w:rPr>
        <w:t>is-half</w:t>
      </w:r>
      <w:r w:rsidR="00BB04E2" w:rsidRPr="001C08FE">
        <w:rPr>
          <w:rStyle w:val="kdyChar"/>
        </w:rPr>
        <w:t>-(breakpoint)</w:t>
      </w:r>
      <w:r w:rsidR="00D32153">
        <w:t xml:space="preserve"> a podobně. </w:t>
      </w:r>
      <w:r w:rsidR="00BB04E2">
        <w:t xml:space="preserve">Jedná se o třídy definující anglicky poměr, jaký bude sloupec v řádku zabírat. Autorovi práce tyto třídy přijdou zbytečné – stačily by dle něj třídy ve tvaru ukázaném v kódu </w:t>
      </w:r>
      <w:r w:rsidR="001C08FE">
        <w:t>9</w:t>
      </w:r>
      <w:r w:rsidR="00BB04E2">
        <w:t>. Bez těchto tvarů pak třída column funguje</w:t>
      </w:r>
      <w:r w:rsidR="007754A7">
        <w:t xml:space="preserve"> </w:t>
      </w:r>
      <w:r w:rsidR="00BB04E2">
        <w:t>tak, že si rozdělí zbylý prostor v řádku</w:t>
      </w:r>
      <w:r w:rsidR="008C53E6">
        <w:t xml:space="preserve"> (</w:t>
      </w:r>
      <w:r w:rsidR="00A93A63">
        <w:fldChar w:fldCharType="begin"/>
      </w:r>
      <w:r w:rsidR="008C53E6">
        <w:instrText xml:space="preserve"> REF _Ref510980201 \h </w:instrText>
      </w:r>
      <w:r w:rsidR="00A93A63">
        <w:fldChar w:fldCharType="separate"/>
      </w:r>
      <w:r w:rsidR="00FF620C">
        <w:t xml:space="preserve">Obrázek </w:t>
      </w:r>
      <w:r w:rsidR="00FF620C">
        <w:rPr>
          <w:noProof/>
        </w:rPr>
        <w:t>11</w:t>
      </w:r>
      <w:r w:rsidR="00A93A63">
        <w:fldChar w:fldCharType="end"/>
      </w:r>
      <w:r w:rsidR="008C53E6">
        <w:t>)</w:t>
      </w:r>
      <w:r w:rsidR="00BB04E2">
        <w:t xml:space="preserve">. </w:t>
      </w:r>
      <w:r w:rsidR="00A93A63">
        <w:fldChar w:fldCharType="begin"/>
      </w:r>
      <w:r w:rsidR="008C53E6">
        <w:instrText xml:space="preserve"> REF _Ref506651483 \r \h </w:instrText>
      </w:r>
      <w:r w:rsidR="00A93A63">
        <w:fldChar w:fldCharType="separate"/>
      </w:r>
      <w:r w:rsidR="00FF620C">
        <w:t>[21]</w:t>
      </w:r>
      <w:r w:rsidR="00A93A63">
        <w:fldChar w:fldCharType="end"/>
      </w:r>
    </w:p>
    <w:p w14:paraId="3420E78D" w14:textId="77777777" w:rsidR="008C53E6" w:rsidRDefault="008C53E6" w:rsidP="008C53E6">
      <w:pPr>
        <w:pStyle w:val="0Bezny"/>
        <w:keepNext/>
      </w:pPr>
      <w:r>
        <w:rPr>
          <w:noProof/>
          <w:lang w:eastAsia="cs-CZ"/>
        </w:rPr>
        <w:drawing>
          <wp:inline distT="0" distB="0" distL="0" distR="0" wp14:anchorId="5A0EDBE7" wp14:editId="071723FC">
            <wp:extent cx="5579745" cy="305435"/>
            <wp:effectExtent l="0" t="0" r="190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579745" cy="305435"/>
                    </a:xfrm>
                    <a:prstGeom prst="rect">
                      <a:avLst/>
                    </a:prstGeom>
                  </pic:spPr>
                </pic:pic>
              </a:graphicData>
            </a:graphic>
          </wp:inline>
        </w:drawing>
      </w:r>
    </w:p>
    <w:p w14:paraId="6D5FD068" w14:textId="0739492F" w:rsidR="008C53E6" w:rsidRDefault="008C53E6" w:rsidP="008C53E6">
      <w:pPr>
        <w:pStyle w:val="Titulek"/>
      </w:pPr>
      <w:bookmarkStart w:id="532" w:name="_Ref510980201"/>
      <w:bookmarkStart w:id="533" w:name="_Toc512069723"/>
      <w:r>
        <w:t xml:space="preserve">Obrázek </w:t>
      </w:r>
      <w:r w:rsidR="00A93A63">
        <w:fldChar w:fldCharType="begin"/>
      </w:r>
      <w:r w:rsidR="00DA63B2">
        <w:instrText xml:space="preserve"> SEQ Obrázek \* ARABIC </w:instrText>
      </w:r>
      <w:r w:rsidR="00A93A63">
        <w:fldChar w:fldCharType="separate"/>
      </w:r>
      <w:r w:rsidR="00FF620C">
        <w:rPr>
          <w:noProof/>
        </w:rPr>
        <w:t>11</w:t>
      </w:r>
      <w:r w:rsidR="00A93A63">
        <w:rPr>
          <w:noProof/>
        </w:rPr>
        <w:fldChar w:fldCharType="end"/>
      </w:r>
      <w:bookmarkEnd w:id="532"/>
      <w:r>
        <w:t xml:space="preserve"> - Ukázka chování tříd column. První sloupec zabírá tři čtvrtiny místa řádku. Další sloupce bez tříd definující velikost si zbylý obsah řádku rovnoměrně rozdělí.</w:t>
      </w:r>
      <w:r w:rsidR="00A155BB">
        <w:t xml:space="preserve"> </w:t>
      </w:r>
      <w:r w:rsidR="00A93A63">
        <w:fldChar w:fldCharType="begin"/>
      </w:r>
      <w:r w:rsidR="00A155BB">
        <w:instrText xml:space="preserve"> REF _Ref506651483 \r \h </w:instrText>
      </w:r>
      <w:r w:rsidR="00A93A63">
        <w:fldChar w:fldCharType="separate"/>
      </w:r>
      <w:r w:rsidR="00FF620C">
        <w:t>[21]</w:t>
      </w:r>
      <w:bookmarkEnd w:id="533"/>
      <w:r w:rsidR="00A93A63">
        <w:fldChar w:fldCharType="end"/>
      </w:r>
    </w:p>
    <w:p w14:paraId="0FCB0ADD" w14:textId="303F0461" w:rsidR="001679EA" w:rsidRDefault="007754A7" w:rsidP="001679EA">
      <w:pPr>
        <w:pStyle w:val="0Bezny"/>
      </w:pPr>
      <w:r>
        <w:t xml:space="preserve">Stejně tak lze sloupci přidat třídu </w:t>
      </w:r>
      <w:r w:rsidRPr="001C08FE">
        <w:rPr>
          <w:rStyle w:val="kdyChar"/>
        </w:rPr>
        <w:t>is-narrow</w:t>
      </w:r>
      <w:r>
        <w:t xml:space="preserve">, která funguje stejně jako třída </w:t>
      </w:r>
      <w:r w:rsidRPr="001C08FE">
        <w:rPr>
          <w:rStyle w:val="kdyChar"/>
        </w:rPr>
        <w:t>shrink</w:t>
      </w:r>
      <w:r>
        <w:t xml:space="preserve"> v knihovně Foundation (viz</w:t>
      </w:r>
      <w:r w:rsidR="001C08FE">
        <w:t> </w:t>
      </w:r>
      <w:r w:rsidR="00A93A63">
        <w:fldChar w:fldCharType="begin"/>
      </w:r>
      <w:r w:rsidR="001C08FE">
        <w:instrText xml:space="preserve"> REF _Ref508143530 \h </w:instrText>
      </w:r>
      <w:r w:rsidR="00A93A63">
        <w:fldChar w:fldCharType="separate"/>
      </w:r>
      <w:r w:rsidR="00FF620C">
        <w:t xml:space="preserve">Obrázek </w:t>
      </w:r>
      <w:r w:rsidR="00FF620C">
        <w:rPr>
          <w:noProof/>
        </w:rPr>
        <w:t>10</w:t>
      </w:r>
      <w:r w:rsidR="00A93A63">
        <w:fldChar w:fldCharType="end"/>
      </w:r>
      <w:r>
        <w:t xml:space="preserve">). Mimo to grid systém </w:t>
      </w:r>
      <w:r w:rsidR="008F62FA">
        <w:t xml:space="preserve">nabízí opět třídy pro centrování a odsazování prvků. </w:t>
      </w:r>
      <w:r w:rsidR="00C21391">
        <w:t>Zvláštní je, že v samotné dokumentaci je psáno, že</w:t>
      </w:r>
      <w:r w:rsidR="00E60159">
        <w:t> </w:t>
      </w:r>
      <w:r w:rsidR="00C21391">
        <w:t xml:space="preserve">odsazování sloupců může být řešeno použitím prázdných sloupců, avšak stejně jsou třídy odsazení obsaženy. Použití tříd je sice pro vývojáře pohodlnější, avšak navyšuje velikost výsledného CSS souboru. </w:t>
      </w:r>
      <w:r w:rsidR="00C10CD0">
        <w:t>Mimo, dá se říci tradiční</w:t>
      </w:r>
      <w:r w:rsidR="00DA63B2">
        <w:t xml:space="preserve">, </w:t>
      </w:r>
      <w:r w:rsidR="00C10CD0">
        <w:t xml:space="preserve"> grid systém</w:t>
      </w:r>
      <w:r w:rsidR="00290DC6">
        <w:t xml:space="preserve">, </w:t>
      </w:r>
      <w:r w:rsidR="00C10CD0">
        <w:t>nabízí Bulma i tzv. tile grid systém, který se skládá z dlaždic, které je schopen distribuovat jak v horizontálním, tak ve vertikálním směru. Příklad, který demonstruje</w:t>
      </w:r>
      <w:r w:rsidR="008D61D6">
        <w:t xml:space="preserve">, </w:t>
      </w:r>
      <w:r w:rsidR="00C10CD0">
        <w:t xml:space="preserve">co lze s jeho pomocí vytvořit, může vypadat </w:t>
      </w:r>
      <w:r w:rsidR="001C08FE">
        <w:t>následně</w:t>
      </w:r>
      <w:r w:rsidR="00C10CD0">
        <w:t>:</w:t>
      </w:r>
    </w:p>
    <w:p w14:paraId="7B6C751B" w14:textId="77777777" w:rsidR="00C10CD0" w:rsidRDefault="00C10CD0" w:rsidP="00BE143D">
      <w:pPr>
        <w:pStyle w:val="0Bezny"/>
        <w:keepNext/>
        <w:jc w:val="center"/>
      </w:pPr>
      <w:r>
        <w:rPr>
          <w:noProof/>
          <w:lang w:eastAsia="cs-CZ"/>
        </w:rPr>
        <w:drawing>
          <wp:inline distT="0" distB="0" distL="0" distR="0" wp14:anchorId="1DCC1FB7" wp14:editId="3AE9668E">
            <wp:extent cx="5603799" cy="2700655"/>
            <wp:effectExtent l="0" t="0" r="0" b="444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612233" cy="2704720"/>
                    </a:xfrm>
                    <a:prstGeom prst="rect">
                      <a:avLst/>
                    </a:prstGeom>
                  </pic:spPr>
                </pic:pic>
              </a:graphicData>
            </a:graphic>
          </wp:inline>
        </w:drawing>
      </w:r>
    </w:p>
    <w:p w14:paraId="0AD58F30" w14:textId="2232A962" w:rsidR="00C21391" w:rsidRDefault="00C10CD0" w:rsidP="00C10CD0">
      <w:pPr>
        <w:pStyle w:val="Titulek"/>
      </w:pPr>
      <w:bookmarkStart w:id="534" w:name="_Toc512069724"/>
      <w:r>
        <w:t xml:space="preserve">Obrázek </w:t>
      </w:r>
      <w:r w:rsidR="00A93A63">
        <w:fldChar w:fldCharType="begin"/>
      </w:r>
      <w:r w:rsidR="00DA63B2">
        <w:instrText xml:space="preserve"> SEQ Obrázek \* ARABIC </w:instrText>
      </w:r>
      <w:r w:rsidR="00A93A63">
        <w:fldChar w:fldCharType="separate"/>
      </w:r>
      <w:r w:rsidR="00FF620C">
        <w:rPr>
          <w:noProof/>
        </w:rPr>
        <w:t>12</w:t>
      </w:r>
      <w:r w:rsidR="00A93A63">
        <w:rPr>
          <w:noProof/>
        </w:rPr>
        <w:fldChar w:fldCharType="end"/>
      </w:r>
      <w:r>
        <w:t xml:space="preserve"> - Příklad vytvořený pomocí tile grid systému knihovny Bulma</w:t>
      </w:r>
      <w:r w:rsidR="001B5355">
        <w:t xml:space="preserve"> </w:t>
      </w:r>
      <w:r w:rsidR="00A93A63">
        <w:fldChar w:fldCharType="begin"/>
      </w:r>
      <w:r w:rsidR="001B5355">
        <w:instrText xml:space="preserve"> REF _Ref506651483 \r \h </w:instrText>
      </w:r>
      <w:r w:rsidR="00A93A63">
        <w:fldChar w:fldCharType="separate"/>
      </w:r>
      <w:r w:rsidR="00FF620C">
        <w:t>[21]</w:t>
      </w:r>
      <w:bookmarkEnd w:id="534"/>
      <w:r w:rsidR="00A93A63">
        <w:fldChar w:fldCharType="end"/>
      </w:r>
    </w:p>
    <w:p w14:paraId="3DE2DA03" w14:textId="6150DE9C" w:rsidR="00C10CD0" w:rsidRDefault="00C10CD0" w:rsidP="00C10CD0">
      <w:pPr>
        <w:pStyle w:val="0Bezny"/>
      </w:pPr>
      <w:r>
        <w:lastRenderedPageBreak/>
        <w:t>Z hotových komponent obsahuje Bulma menu, patičku, formulářové prvky, různé karty, tlačítka, progress bary, tabulky, mod</w:t>
      </w:r>
      <w:r w:rsidR="009607FC">
        <w:t>á</w:t>
      </w:r>
      <w:r>
        <w:t>l</w:t>
      </w:r>
      <w:r w:rsidR="009607FC">
        <w:t>ní</w:t>
      </w:r>
      <w:r>
        <w:t xml:space="preserve"> okna, rozklikávací záložky i textové prvky. Pojem hotové komponenty v tomto případě ale není úplně přesný. Bulma neobsahuje žádné soubory JavaScriptu, které by</w:t>
      </w:r>
      <w:r w:rsidR="00E60159">
        <w:t> </w:t>
      </w:r>
      <w:r>
        <w:t>v normálním případě byly ke správnému fungování některých komponent (například mod</w:t>
      </w:r>
      <w:r w:rsidR="009607FC">
        <w:t>á</w:t>
      </w:r>
      <w:r>
        <w:t>l</w:t>
      </w:r>
      <w:r w:rsidR="009607FC">
        <w:t>ního</w:t>
      </w:r>
      <w:r>
        <w:t xml:space="preserve"> okna) nutné. Komponenty jsou tak hotové pouze co se týče vzhledové stránk</w:t>
      </w:r>
      <w:r w:rsidR="00325622">
        <w:t>y, takže některé z nich nemůže použít bez dalších úprav či dodělávek. Pokud vývojář tak vyvíjí stránku dle grafického návrhu, nejsou mu tak komponenty tolik užitečné, jelikož by ocenil spíše hotové chování komponent a</w:t>
      </w:r>
      <w:r w:rsidR="00E60159">
        <w:t> </w:t>
      </w:r>
      <w:r w:rsidR="00325622">
        <w:t>ne</w:t>
      </w:r>
      <w:r w:rsidR="00E60159">
        <w:t> </w:t>
      </w:r>
      <w:r w:rsidR="00325622">
        <w:t>vzhle</w:t>
      </w:r>
      <w:r w:rsidR="00704751">
        <w:t xml:space="preserve">d. </w:t>
      </w:r>
      <w:r w:rsidR="00A93A63">
        <w:fldChar w:fldCharType="begin"/>
      </w:r>
      <w:r w:rsidR="00FD01F1">
        <w:instrText xml:space="preserve"> REF _Ref506651483 \r \h </w:instrText>
      </w:r>
      <w:r w:rsidR="00A93A63">
        <w:fldChar w:fldCharType="separate"/>
      </w:r>
      <w:r w:rsidR="00FF620C">
        <w:t>[21]</w:t>
      </w:r>
      <w:r w:rsidR="00A93A63">
        <w:fldChar w:fldCharType="end"/>
      </w:r>
    </w:p>
    <w:p w14:paraId="42D27A0F" w14:textId="19660F71" w:rsidR="00FD01F1" w:rsidRDefault="00FD01F1" w:rsidP="00C10CD0">
      <w:pPr>
        <w:pStyle w:val="0Bezny"/>
      </w:pPr>
      <w:r>
        <w:t>Bulma obsahuje pomocné třídy pro základní vzhledové vlastnosti některých komponent, zarovnávání i pozicování, zobrazování i textové vlastnosti. Třídy jsou poměrně užitečné, jelikož pokrývají nejčastější vlastnosti, které vývojáři používají</w:t>
      </w:r>
      <w:r w:rsidR="005D29C8">
        <w:t>. J</w:t>
      </w:r>
      <w:r>
        <w:t>ediné, co by autor práce vytknul</w:t>
      </w:r>
      <w:r w:rsidR="00DA63B2">
        <w:t xml:space="preserve">, </w:t>
      </w:r>
      <w:r>
        <w:t>jso</w:t>
      </w:r>
      <w:r w:rsidR="00DA63B2">
        <w:t xml:space="preserve">u </w:t>
      </w:r>
      <w:r>
        <w:t>třídy určující barvu textů, tlačítek a dalších komponent. Často se nestane, že by je vývojář použil v případě vývoje dle grafického návrhu</w:t>
      </w:r>
      <w:r w:rsidR="005D29C8">
        <w:t xml:space="preserve"> </w:t>
      </w:r>
      <w:r>
        <w:t xml:space="preserve">a </w:t>
      </w:r>
      <w:r w:rsidR="005D29C8">
        <w:t>přesto, že</w:t>
      </w:r>
      <w:r>
        <w:t xml:space="preserve"> je lze v SASS souborech měnit, stále by tyto vlastnosti raději</w:t>
      </w:r>
      <w:r w:rsidR="005D29C8">
        <w:t xml:space="preserve"> vynechal</w:t>
      </w:r>
      <w:r w:rsidR="00866709">
        <w:t>, takového názoru je alespoň autor práce.</w:t>
      </w:r>
      <w:r>
        <w:t xml:space="preserve"> </w:t>
      </w:r>
      <w:r w:rsidR="00A93A63">
        <w:fldChar w:fldCharType="begin"/>
      </w:r>
      <w:r>
        <w:instrText xml:space="preserve"> REF _Ref506651483 \r \h </w:instrText>
      </w:r>
      <w:r w:rsidR="00A93A63">
        <w:fldChar w:fldCharType="separate"/>
      </w:r>
      <w:r w:rsidR="00FF620C">
        <w:t>[21]</w:t>
      </w:r>
      <w:r w:rsidR="00A93A63">
        <w:fldChar w:fldCharType="end"/>
      </w:r>
    </w:p>
    <w:p w14:paraId="1FA16A8B" w14:textId="77777777" w:rsidR="00325622" w:rsidRDefault="00FD01F1" w:rsidP="00FD01F1">
      <w:pPr>
        <w:pStyle w:val="2rove"/>
        <w:numPr>
          <w:ilvl w:val="1"/>
          <w:numId w:val="31"/>
        </w:numPr>
        <w:ind w:left="851" w:hanging="851"/>
      </w:pPr>
      <w:bookmarkStart w:id="535" w:name="_Toc510899364"/>
      <w:bookmarkStart w:id="536" w:name="_Toc512069683"/>
      <w:r>
        <w:t>Závěry z provedené analýzy</w:t>
      </w:r>
      <w:bookmarkEnd w:id="535"/>
      <w:bookmarkEnd w:id="536"/>
    </w:p>
    <w:p w14:paraId="0E8108DA" w14:textId="77777777" w:rsidR="00FD01F1" w:rsidRDefault="00FD01F1" w:rsidP="00FD01F1">
      <w:pPr>
        <w:pStyle w:val="0Bezny"/>
      </w:pPr>
      <w:r>
        <w:t xml:space="preserve">Autor v předešlých kapitolách provedl analýzu čtyř </w:t>
      </w:r>
      <w:r w:rsidR="00290DC6">
        <w:t>stávajících knihoven z hlediska použitých technologií, grid systému, hotových komponent a pomocných tříd. V této kapitole by rád uvedl, jak</w:t>
      </w:r>
      <w:r w:rsidR="00E60159">
        <w:t> </w:t>
      </w:r>
      <w:r w:rsidR="00290DC6">
        <w:t xml:space="preserve">jednotlivá hlediska ovlivní vývoj jím vytvořené knihovny. </w:t>
      </w:r>
      <w:r w:rsidR="005D29C8">
        <w:t>Je jasné, že se knihovnami, které měl tu možnost analyzovat, mohl nechat v jednotlivých částech inspirovat.</w:t>
      </w:r>
    </w:p>
    <w:p w14:paraId="073D4913" w14:textId="77777777" w:rsidR="005D29C8" w:rsidRDefault="005D29C8" w:rsidP="00FD01F1">
      <w:pPr>
        <w:pStyle w:val="0Bezny"/>
      </w:pPr>
      <w:r>
        <w:rPr>
          <w:b/>
        </w:rPr>
        <w:t>Použité technologie</w:t>
      </w:r>
    </w:p>
    <w:p w14:paraId="55290204" w14:textId="06267750" w:rsidR="005D29C8" w:rsidRDefault="00193B46" w:rsidP="00FD01F1">
      <w:pPr>
        <w:pStyle w:val="0Bezny"/>
      </w:pPr>
      <w:r>
        <w:t xml:space="preserve">Nejlepším řešením bude dle autora knihovnu vyvinout v preprocesoru SASS. Preprocesor umožňuje knihovnu vyvinout rychleji a dává možnost případným vývojářům knihovnu lépe upravit svým požadavkům díky proměnným a funkci import, </w:t>
      </w:r>
      <w:r w:rsidR="002913BB">
        <w:t>pomocí</w:t>
      </w:r>
      <w:r>
        <w:t xml:space="preserve"> které snadno může vývojář určit, jaké části knihovny (ne)použije. I přes existenci více preprocesorů bude použit SASS, zejména proto, že</w:t>
      </w:r>
      <w:r w:rsidR="00E60159">
        <w:t> </w:t>
      </w:r>
      <w:r>
        <w:t>většina projektů ve firmě Appio jej využívá. Pro správné fungování knihovny pak bude nutno použít jazyk JavaScript (případně jeho knihovny), jelikož autor chce, aby</w:t>
      </w:r>
      <w:r w:rsidR="002913BB">
        <w:t> </w:t>
      </w:r>
      <w:r>
        <w:t xml:space="preserve">vytvořené komponenty byly plně funkční, jak tomu je u knihoven Bootstrap a Foundation. </w:t>
      </w:r>
      <w:r w:rsidR="00A93A63">
        <w:fldChar w:fldCharType="begin"/>
      </w:r>
      <w:r>
        <w:instrText xml:space="preserve"> REF _Ref504753246 \r \h </w:instrText>
      </w:r>
      <w:r w:rsidR="00A93A63">
        <w:fldChar w:fldCharType="separate"/>
      </w:r>
      <w:r w:rsidR="00FF620C">
        <w:t>[12]</w:t>
      </w:r>
      <w:r w:rsidR="00A93A63">
        <w:fldChar w:fldCharType="end"/>
      </w:r>
      <w:r w:rsidR="00B47423">
        <w:t xml:space="preserve"> </w:t>
      </w:r>
      <w:r w:rsidR="00A93A63">
        <w:fldChar w:fldCharType="begin"/>
      </w:r>
      <w:r>
        <w:instrText xml:space="preserve"> REF _Ref504753281 \r \h </w:instrText>
      </w:r>
      <w:r w:rsidR="00A93A63">
        <w:fldChar w:fldCharType="separate"/>
      </w:r>
      <w:r w:rsidR="00FF620C">
        <w:t>[19]</w:t>
      </w:r>
      <w:r w:rsidR="00A93A63">
        <w:fldChar w:fldCharType="end"/>
      </w:r>
    </w:p>
    <w:p w14:paraId="213F426D" w14:textId="2298042A" w:rsidR="00193B46" w:rsidRDefault="00CF1071" w:rsidP="00FD01F1">
      <w:pPr>
        <w:pStyle w:val="0Bezny"/>
      </w:pPr>
      <w:r>
        <w:t>Pro resetování některých stylů nepoužije autor žádný již vytvořený soubor, ale případně se nechá inspirovat jednotlivými CSS pravidly</w:t>
      </w:r>
      <w:r w:rsidR="002913BB">
        <w:t>, které obsahují</w:t>
      </w:r>
      <w:r>
        <w:t>. Nebude taktéž udávat základní vzhled (jako barvu, velikost písma apod.) textovým prvkům, bude jim však možno přiřadit některé třídy komponent. Nerad by zahrnoval rese</w:t>
      </w:r>
      <w:r w:rsidR="002913BB">
        <w:t>tování stylů</w:t>
      </w:r>
      <w:r>
        <w:t xml:space="preserve"> pro prvky, u kterých není předpokládáno použití </w:t>
      </w:r>
      <w:r>
        <w:lastRenderedPageBreak/>
        <w:t>tříd samotné knihovny</w:t>
      </w:r>
      <w:r w:rsidR="00054D2D">
        <w:t xml:space="preserve"> </w:t>
      </w:r>
      <w:r w:rsidR="00AF5742">
        <w:t>–</w:t>
      </w:r>
      <w:r w:rsidR="00054D2D">
        <w:t xml:space="preserve"> </w:t>
      </w:r>
      <w:r w:rsidR="00AF5742">
        <w:t>resetovány budou pouze styly prvků nadpisů, odstavce, seznamů, textových polí, tlačítek a odkazů</w:t>
      </w:r>
      <w:r>
        <w:t>. To uš</w:t>
      </w:r>
      <w:r w:rsidR="002913BB">
        <w:t>et</w:t>
      </w:r>
      <w:r>
        <w:t>ří velikost výsledného CSS souboru. Je možné, že s postupným vývojem knihovny a použitím na reálných projektech se však výsledné styly resetování budou upravovat a zvětšovat dle potřeby vývojářů. Defaultně, stejně jako všechny analyzované knihovny</w:t>
      </w:r>
      <w:ins w:id="537" w:author="Jiří Škára" w:date="2018-04-19T18:18:00Z">
        <w:r w:rsidR="003D20D2">
          <w:t>,</w:t>
        </w:r>
      </w:ins>
      <w:r>
        <w:t xml:space="preserve"> použije nativní fonty operačních systémů, jelikož nechce</w:t>
      </w:r>
      <w:r w:rsidR="001440AA">
        <w:t xml:space="preserve"> </w:t>
      </w:r>
      <w:r>
        <w:t>nuti</w:t>
      </w:r>
      <w:r w:rsidR="001440AA">
        <w:t>t</w:t>
      </w:r>
      <w:r>
        <w:t xml:space="preserve"> vývojář</w:t>
      </w:r>
      <w:r w:rsidR="002913BB">
        <w:t>ům</w:t>
      </w:r>
      <w:r>
        <w:t xml:space="preserve"> načítat určitý font. Fonty se</w:t>
      </w:r>
      <w:r w:rsidR="00020BAE">
        <w:t xml:space="preserve"> navíc</w:t>
      </w:r>
      <w:r>
        <w:t xml:space="preserve"> ve vyvíjených projektech často liší</w:t>
      </w:r>
      <w:r w:rsidR="006D6E2B">
        <w:t xml:space="preserve">, </w:t>
      </w:r>
      <w:r>
        <w:t xml:space="preserve">a tak by to nebylo vhodné. Pro rozměry budou použity </w:t>
      </w:r>
      <w:r w:rsidR="00EF2574">
        <w:t xml:space="preserve">jednotky </w:t>
      </w:r>
      <w:r w:rsidR="00EF2574" w:rsidRPr="004D3572">
        <w:rPr>
          <w:rStyle w:val="kdyChar"/>
        </w:rPr>
        <w:t>rem</w:t>
      </w:r>
      <w:r w:rsidR="00EF2574">
        <w:t>, pro</w:t>
      </w:r>
      <w:r w:rsidR="003A7B64">
        <w:t xml:space="preserve"> </w:t>
      </w:r>
      <w:r w:rsidR="00EF2574">
        <w:t xml:space="preserve">definice breakpointů pak </w:t>
      </w:r>
      <w:r w:rsidR="00020BAE" w:rsidRPr="004D3572">
        <w:rPr>
          <w:rStyle w:val="kdyChar"/>
        </w:rPr>
        <w:t>em</w:t>
      </w:r>
      <w:r w:rsidR="00020BAE">
        <w:t>, stejně jako</w:t>
      </w:r>
      <w:r w:rsidR="006D6E2B">
        <w:t xml:space="preserve"> u</w:t>
      </w:r>
      <w:r w:rsidR="00020BAE">
        <w:t xml:space="preserve"> Foundation. </w:t>
      </w:r>
      <w:r w:rsidR="00A93A63">
        <w:fldChar w:fldCharType="begin"/>
      </w:r>
      <w:r w:rsidR="00BD6AD5">
        <w:instrText xml:space="preserve"> REF _Ref504753246 \r \h </w:instrText>
      </w:r>
      <w:r w:rsidR="00A93A63">
        <w:fldChar w:fldCharType="separate"/>
      </w:r>
      <w:r w:rsidR="00FF620C">
        <w:t>[12]</w:t>
      </w:r>
      <w:r w:rsidR="00A93A63">
        <w:fldChar w:fldCharType="end"/>
      </w:r>
    </w:p>
    <w:p w14:paraId="12E40373" w14:textId="77777777" w:rsidR="00EF2574" w:rsidRDefault="00EF2574" w:rsidP="00FD01F1">
      <w:pPr>
        <w:pStyle w:val="0Bezny"/>
        <w:rPr>
          <w:b/>
        </w:rPr>
      </w:pPr>
      <w:r>
        <w:rPr>
          <w:b/>
        </w:rPr>
        <w:t>Grid systém</w:t>
      </w:r>
    </w:p>
    <w:p w14:paraId="506520ED" w14:textId="550C90BC" w:rsidR="00EF2574" w:rsidRDefault="00EF2574" w:rsidP="00FD01F1">
      <w:pPr>
        <w:pStyle w:val="0Bezny"/>
      </w:pPr>
      <w:r>
        <w:t>Grid systém by měl obsahovat třídu, která bude definovat šířku obsahu a následnou rodičovskou třídu, ve které budou definovány jednotlivé sloupce. Zápis sloupců se bude inspirovat knihovnou Foundation, tj. bude zde základní třída definující jednotlivé sloupce a dalšími třídami se bude deklarovat další chování. Grid bude defaultně dvanáctisloupcový s možností úpravy a bude využívat flexbox. Samozřejmostí tak bude obdoba tříd shrink a auto z knihov</w:t>
      </w:r>
      <w:r w:rsidR="006D6E2B">
        <w:t>en</w:t>
      </w:r>
      <w:r>
        <w:t xml:space="preserve"> Foundation</w:t>
      </w:r>
      <w:r w:rsidR="006D6E2B">
        <w:t xml:space="preserve"> / Bulma</w:t>
      </w:r>
      <w:r>
        <w:t>. Zápis breakpointů ve třídách se však bude inspirovat Bootstrapem, jelikož na jeho zápis breakpointů je skupina vývojářů ve firmě Appio zvyklá. Grid systém bude obsahovat pomocné třídy vlastností flexboxu, ale nebude obsahovat třídy pro odsazování prvků a další, dle autora nepotřebné třídy zmíněné v předešlých kapitolách</w:t>
      </w:r>
      <w:r w:rsidR="00AF5742">
        <w:t xml:space="preserve"> </w:t>
      </w:r>
      <w:r w:rsidR="00A93A63">
        <w:fldChar w:fldCharType="begin"/>
      </w:r>
      <w:r w:rsidR="00AF5742">
        <w:instrText xml:space="preserve"> REF _Ref510982541 \r \h </w:instrText>
      </w:r>
      <w:r w:rsidR="00A93A63">
        <w:fldChar w:fldCharType="separate"/>
      </w:r>
      <w:r w:rsidR="00FF620C">
        <w:t>2.1</w:t>
      </w:r>
      <w:r w:rsidR="00A93A63">
        <w:fldChar w:fldCharType="end"/>
      </w:r>
      <w:r w:rsidR="00AF5742">
        <w:t xml:space="preserve"> a </w:t>
      </w:r>
      <w:r w:rsidR="00A93A63">
        <w:fldChar w:fldCharType="begin"/>
      </w:r>
      <w:r w:rsidR="00AF5742">
        <w:instrText xml:space="preserve"> REF _Ref510982544 \r \h </w:instrText>
      </w:r>
      <w:r w:rsidR="00A93A63">
        <w:fldChar w:fldCharType="separate"/>
      </w:r>
      <w:r w:rsidR="00FF620C">
        <w:t>2.2</w:t>
      </w:r>
      <w:r w:rsidR="00A93A63">
        <w:fldChar w:fldCharType="end"/>
      </w:r>
      <w:r>
        <w:t xml:space="preserve">. </w:t>
      </w:r>
      <w:r w:rsidR="00A93A63">
        <w:fldChar w:fldCharType="begin"/>
      </w:r>
      <w:r w:rsidR="00BD6AD5">
        <w:instrText xml:space="preserve"> REF _Ref504753281 \r \h </w:instrText>
      </w:r>
      <w:r w:rsidR="00A93A63">
        <w:fldChar w:fldCharType="separate"/>
      </w:r>
      <w:r w:rsidR="00FF620C">
        <w:t>[19]</w:t>
      </w:r>
      <w:r w:rsidR="00A93A63">
        <w:fldChar w:fldCharType="end"/>
      </w:r>
      <w:r w:rsidR="00B47423">
        <w:t xml:space="preserve"> </w:t>
      </w:r>
      <w:r w:rsidR="00A93A63">
        <w:fldChar w:fldCharType="begin"/>
      </w:r>
      <w:r w:rsidR="006D6E2B">
        <w:instrText xml:space="preserve"> REF _Ref506651483 \r \h </w:instrText>
      </w:r>
      <w:r w:rsidR="00A93A63">
        <w:fldChar w:fldCharType="separate"/>
      </w:r>
      <w:r w:rsidR="00FF620C">
        <w:t>[21]</w:t>
      </w:r>
      <w:r w:rsidR="00A93A63">
        <w:fldChar w:fldCharType="end"/>
      </w:r>
    </w:p>
    <w:p w14:paraId="52AD0F3F" w14:textId="77777777" w:rsidR="00EF2574" w:rsidRDefault="00EF2574" w:rsidP="00FD01F1">
      <w:pPr>
        <w:pStyle w:val="0Bezny"/>
      </w:pPr>
      <w:r>
        <w:rPr>
          <w:b/>
        </w:rPr>
        <w:t>Hotové komponenty</w:t>
      </w:r>
    </w:p>
    <w:p w14:paraId="542EB3FC" w14:textId="77777777" w:rsidR="00EF2574" w:rsidRDefault="00EF2574" w:rsidP="00FD01F1">
      <w:pPr>
        <w:pStyle w:val="0Bezny"/>
      </w:pPr>
      <w:r>
        <w:t xml:space="preserve">Z hlediska hotových komponent se autor příliš hotovými řešeními inspirovat nenechá, spíše </w:t>
      </w:r>
      <w:r w:rsidR="00153FB1">
        <w:t>bude vycházet</w:t>
      </w:r>
      <w:r>
        <w:t xml:space="preserve"> z ji</w:t>
      </w:r>
      <w:ins w:id="538" w:author="Jiří Škára" w:date="2018-04-19T18:19:00Z">
        <w:r w:rsidR="003D20D2">
          <w:t>ž</w:t>
        </w:r>
      </w:ins>
      <w:del w:id="539" w:author="Jiří Škára" w:date="2018-04-19T18:19:00Z">
        <w:r w:rsidDel="003D20D2">
          <w:delText>chž</w:delText>
        </w:r>
      </w:del>
      <w:r>
        <w:t xml:space="preserve"> vytvořených projektů. </w:t>
      </w:r>
      <w:r w:rsidR="00153FB1">
        <w:t>Obsahově by však nechtěl vytvářet přespříliš velké množství komponent, ale zároveň by jich mělo být více než v analyzované knihovně Pure CSS. Právě</w:t>
      </w:r>
      <w:r w:rsidR="00E60159">
        <w:t> </w:t>
      </w:r>
      <w:r w:rsidR="00153FB1">
        <w:t>u</w:t>
      </w:r>
      <w:r w:rsidR="00E60159">
        <w:t> </w:t>
      </w:r>
      <w:r w:rsidR="00153FB1">
        <w:t>komponent bude muset deklarovat prvkům i některý základní vzhled. Měl by být však co</w:t>
      </w:r>
      <w:r w:rsidR="001B5355">
        <w:t> </w:t>
      </w:r>
      <w:r w:rsidR="00153FB1">
        <w:t xml:space="preserve">nejvíce decentní, aby jej šlo rychle upravit. To se dle jeho názoru například Bootstrapu v některých případech nedaří. </w:t>
      </w:r>
    </w:p>
    <w:p w14:paraId="1EBBAB0F" w14:textId="77777777" w:rsidR="00153FB1" w:rsidRDefault="00153FB1" w:rsidP="00FD01F1">
      <w:pPr>
        <w:pStyle w:val="0Bezny"/>
      </w:pPr>
      <w:r>
        <w:rPr>
          <w:b/>
        </w:rPr>
        <w:t>Pomocné třídy</w:t>
      </w:r>
    </w:p>
    <w:p w14:paraId="209E1021" w14:textId="77777777" w:rsidR="00966481" w:rsidRDefault="00153FB1" w:rsidP="00FD01F1">
      <w:pPr>
        <w:pStyle w:val="0Bezny"/>
      </w:pPr>
      <w:r>
        <w:t>U pomocných tříd bude nutno zhodnotit, zdali je vlastnost, kterou dané třídy budou pokrývat, natolik používaná, že ji má smysl zahrnovat do knihovny. Autor při vývoji zřejmě projde i</w:t>
      </w:r>
      <w:r w:rsidR="001B5355">
        <w:t> </w:t>
      </w:r>
      <w:r>
        <w:t>pomocné třídy analyzovaných knihoven, aby posoudil, zda obdobné třídy nezahrne do knihovny jím vytvářené.</w:t>
      </w:r>
    </w:p>
    <w:p w14:paraId="6ADD85DF" w14:textId="77777777" w:rsidR="00153FB1" w:rsidRPr="00966481" w:rsidRDefault="00966481" w:rsidP="00966481">
      <w:pPr>
        <w:widowControl/>
        <w:spacing w:before="0" w:beforeAutospacing="0" w:after="160" w:afterAutospacing="0" w:line="259" w:lineRule="auto"/>
        <w:jc w:val="left"/>
        <w:rPr>
          <w:rFonts w:eastAsiaTheme="minorHAnsi" w:cstheme="minorBidi"/>
          <w:lang w:eastAsia="en-US"/>
        </w:rPr>
      </w:pPr>
      <w:r>
        <w:br w:type="page"/>
      </w:r>
    </w:p>
    <w:p w14:paraId="4F65AB94" w14:textId="77777777" w:rsidR="008103FF" w:rsidRDefault="008103FF" w:rsidP="00BA037F">
      <w:pPr>
        <w:pStyle w:val="1rove"/>
        <w:numPr>
          <w:ilvl w:val="0"/>
          <w:numId w:val="31"/>
        </w:numPr>
        <w:ind w:left="851" w:hanging="851"/>
      </w:pPr>
      <w:bookmarkStart w:id="540" w:name="_Toc510899365"/>
      <w:bookmarkStart w:id="541" w:name="_Toc512069684"/>
      <w:r>
        <w:lastRenderedPageBreak/>
        <w:t>Struktura a vize knihovny</w:t>
      </w:r>
      <w:bookmarkEnd w:id="540"/>
      <w:bookmarkEnd w:id="541"/>
    </w:p>
    <w:p w14:paraId="0A743871" w14:textId="77777777" w:rsidR="008103FF" w:rsidRDefault="00D746D7" w:rsidP="008103FF">
      <w:pPr>
        <w:pStyle w:val="0Bezny"/>
      </w:pPr>
      <w:r>
        <w:t>Tato kapitola má za úkol po</w:t>
      </w:r>
      <w:r w:rsidR="00BC0A06">
        <w:t>ps</w:t>
      </w:r>
      <w:r>
        <w:t xml:space="preserve">at plánovanou strukturu knihovny a její </w:t>
      </w:r>
      <w:r w:rsidR="00C67DC9">
        <w:t>vizi.</w:t>
      </w:r>
    </w:p>
    <w:p w14:paraId="27A5FB34" w14:textId="49D78C53" w:rsidR="00C67DC9" w:rsidRDefault="00F91601" w:rsidP="008103FF">
      <w:pPr>
        <w:pStyle w:val="0Bezny"/>
      </w:pPr>
      <w:r>
        <w:t xml:space="preserve">Repozitář knihovny se bude skládat ze složky </w:t>
      </w:r>
      <w:r w:rsidRPr="002B50F5">
        <w:rPr>
          <w:i/>
        </w:rPr>
        <w:t>assets</w:t>
      </w:r>
      <w:r>
        <w:t>, kde bude knihovna dostupná ve formátu před</w:t>
      </w:r>
      <w:r w:rsidR="00BC0A06">
        <w:t> </w:t>
      </w:r>
      <w:r>
        <w:t xml:space="preserve">kompilací (tj. v preprocesoru SASS a v neminifikovaném JavaScriptu), složky </w:t>
      </w:r>
      <w:r w:rsidRPr="002B50F5">
        <w:rPr>
          <w:i/>
        </w:rPr>
        <w:t>dist</w:t>
      </w:r>
      <w:r>
        <w:t xml:space="preserve"> se</w:t>
      </w:r>
      <w:r w:rsidR="00E60159">
        <w:t> </w:t>
      </w:r>
      <w:r>
        <w:t xml:space="preserve">zkompilovaným CSS a JS souborem samotné knihovny a ze složky </w:t>
      </w:r>
      <w:r w:rsidRPr="002B50F5">
        <w:rPr>
          <w:i/>
        </w:rPr>
        <w:t>examples</w:t>
      </w:r>
      <w:r>
        <w:t xml:space="preserve">, která bude obsahovat HTML soubory se příklady použití jednotlivých částí knihovny. </w:t>
      </w:r>
      <w:r w:rsidR="00493C68">
        <w:t xml:space="preserve">Mimo zmíněných složek jsou důležité ještě </w:t>
      </w:r>
      <w:r w:rsidR="00342DBA">
        <w:t xml:space="preserve">soubory </w:t>
      </w:r>
      <w:r w:rsidR="00342DBA" w:rsidRPr="00B13F8A">
        <w:rPr>
          <w:rStyle w:val="kdyChar"/>
        </w:rPr>
        <w:t>gulpfile.js</w:t>
      </w:r>
      <w:r w:rsidR="00342DBA">
        <w:t xml:space="preserve"> a </w:t>
      </w:r>
      <w:r w:rsidR="00342DBA" w:rsidRPr="00B13F8A">
        <w:rPr>
          <w:rStyle w:val="kdyChar"/>
        </w:rPr>
        <w:t>package.json</w:t>
      </w:r>
      <w:r w:rsidR="00342DBA">
        <w:t xml:space="preserve">, kvůli samotné kompilaci knihovny. </w:t>
      </w:r>
      <w:r w:rsidR="007173B0">
        <w:t xml:space="preserve">Strukturu znázorňuje </w:t>
      </w:r>
      <w:r w:rsidR="00A93A63">
        <w:fldChar w:fldCharType="begin"/>
      </w:r>
      <w:r w:rsidR="007173B0">
        <w:instrText xml:space="preserve"> REF _Ref508145031 \h </w:instrText>
      </w:r>
      <w:r w:rsidR="00A93A63">
        <w:fldChar w:fldCharType="separate"/>
      </w:r>
      <w:r w:rsidR="00FF620C">
        <w:t xml:space="preserve">Obrázek </w:t>
      </w:r>
      <w:r w:rsidR="00FF620C">
        <w:rPr>
          <w:noProof/>
        </w:rPr>
        <w:t>13</w:t>
      </w:r>
      <w:r w:rsidR="00A93A63">
        <w:fldChar w:fldCharType="end"/>
      </w:r>
      <w:r w:rsidR="007173B0">
        <w:t>.</w:t>
      </w:r>
    </w:p>
    <w:p w14:paraId="25A2BD8E" w14:textId="77777777" w:rsidR="00BA037F" w:rsidRDefault="00BE143D" w:rsidP="00BE143D">
      <w:pPr>
        <w:pStyle w:val="0Bezny"/>
        <w:keepNext/>
        <w:jc w:val="center"/>
      </w:pPr>
      <w:r>
        <w:rPr>
          <w:noProof/>
          <w:lang w:eastAsia="cs-CZ"/>
        </w:rPr>
        <w:drawing>
          <wp:inline distT="0" distB="0" distL="0" distR="0" wp14:anchorId="27101C78" wp14:editId="3020FAFD">
            <wp:extent cx="3629025" cy="471017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3657446" cy="4747060"/>
                    </a:xfrm>
                    <a:prstGeom prst="rect">
                      <a:avLst/>
                    </a:prstGeom>
                  </pic:spPr>
                </pic:pic>
              </a:graphicData>
            </a:graphic>
          </wp:inline>
        </w:drawing>
      </w:r>
    </w:p>
    <w:p w14:paraId="6F4EA4E2" w14:textId="562DE5EF" w:rsidR="00342DBA" w:rsidRDefault="00BA037F" w:rsidP="00BA037F">
      <w:pPr>
        <w:pStyle w:val="Titulek"/>
      </w:pPr>
      <w:bookmarkStart w:id="542" w:name="_Ref508145031"/>
      <w:bookmarkStart w:id="543" w:name="_Toc512069725"/>
      <w:r>
        <w:t xml:space="preserve">Obrázek </w:t>
      </w:r>
      <w:r w:rsidR="00A93A63">
        <w:fldChar w:fldCharType="begin"/>
      </w:r>
      <w:r w:rsidR="00DA63B2">
        <w:instrText xml:space="preserve"> SEQ Obrázek \* ARABIC </w:instrText>
      </w:r>
      <w:r w:rsidR="00A93A63">
        <w:fldChar w:fldCharType="separate"/>
      </w:r>
      <w:r w:rsidR="00FF620C">
        <w:rPr>
          <w:noProof/>
        </w:rPr>
        <w:t>13</w:t>
      </w:r>
      <w:r w:rsidR="00A93A63">
        <w:rPr>
          <w:noProof/>
        </w:rPr>
        <w:fldChar w:fldCharType="end"/>
      </w:r>
      <w:bookmarkEnd w:id="542"/>
      <w:r>
        <w:t xml:space="preserve"> - Schéma struktury knihovny [</w:t>
      </w:r>
      <w:r w:rsidR="00E3219F">
        <w:t xml:space="preserve">zdroj </w:t>
      </w:r>
      <w:r>
        <w:t>autor]</w:t>
      </w:r>
      <w:bookmarkEnd w:id="543"/>
    </w:p>
    <w:p w14:paraId="37186A10" w14:textId="77777777" w:rsidR="0051653B" w:rsidRDefault="0051653B" w:rsidP="00BA037F">
      <w:pPr>
        <w:pStyle w:val="0Bezny"/>
      </w:pPr>
      <w:r>
        <w:t>Co na schématu najít nelze, je výčet komponent, které knihovna bude obsahovat.</w:t>
      </w:r>
      <w:r w:rsidR="00BE143D">
        <w:t xml:space="preserve"> Ty zahrnují některé textové prvky, responzivní obrázky, videa a iframe prvky, karty, horizontální menu, </w:t>
      </w:r>
      <w:r w:rsidR="00BE143D">
        <w:lastRenderedPageBreak/>
        <w:t xml:space="preserve">vertikální menu, </w:t>
      </w:r>
      <w:r w:rsidR="00BE143D" w:rsidRPr="006C58D7">
        <w:rPr>
          <w:i/>
        </w:rPr>
        <w:t>carousel</w:t>
      </w:r>
      <w:r w:rsidR="00BE143D">
        <w:t>, patičku, vizuály, formulářové prvky, drobečkovou navigaci, stránkování, progress bar, mod</w:t>
      </w:r>
      <w:r w:rsidR="009607FC">
        <w:t>á</w:t>
      </w:r>
      <w:r w:rsidR="00BE143D">
        <w:t>l</w:t>
      </w:r>
      <w:r w:rsidR="009607FC">
        <w:t>ní</w:t>
      </w:r>
      <w:r w:rsidR="00BE143D">
        <w:t xml:space="preserve"> okno a rozklikávatelné záložky. Mimo ně samozřejmě bude </w:t>
      </w:r>
      <w:r w:rsidR="007173B0">
        <w:t xml:space="preserve">knihovna </w:t>
      </w:r>
      <w:r w:rsidR="00BE143D">
        <w:t xml:space="preserve">obsahovat </w:t>
      </w:r>
      <w:r w:rsidR="007173B0">
        <w:t xml:space="preserve">i </w:t>
      </w:r>
      <w:r w:rsidR="00BE143D">
        <w:t>resetující styly, pomocné třídy a grid systém.</w:t>
      </w:r>
      <w:r>
        <w:t xml:space="preserve"> </w:t>
      </w:r>
    </w:p>
    <w:p w14:paraId="3EA9BA4F" w14:textId="77777777" w:rsidR="00BE143D" w:rsidRDefault="00BE143D" w:rsidP="00BA037F">
      <w:pPr>
        <w:pStyle w:val="0Bezny"/>
      </w:pPr>
      <w:r>
        <w:t>Pro následující komponenty bud</w:t>
      </w:r>
      <w:r w:rsidR="006A3760">
        <w:t xml:space="preserve">e </w:t>
      </w:r>
      <w:r>
        <w:t>knihovna využívat i JavaScript (resp. jQuery):</w:t>
      </w:r>
    </w:p>
    <w:p w14:paraId="105D4204" w14:textId="77777777" w:rsidR="00BE143D" w:rsidRDefault="0015552C" w:rsidP="00B14770">
      <w:pPr>
        <w:pStyle w:val="0Bezny"/>
        <w:numPr>
          <w:ilvl w:val="0"/>
          <w:numId w:val="37"/>
        </w:numPr>
        <w:spacing w:after="160"/>
        <w:ind w:left="851" w:hanging="851"/>
      </w:pPr>
      <w:r>
        <w:t>Horizontální menu</w:t>
      </w:r>
    </w:p>
    <w:p w14:paraId="64BA5AB5" w14:textId="77777777" w:rsidR="0015552C" w:rsidRDefault="0015552C" w:rsidP="00B14770">
      <w:pPr>
        <w:pStyle w:val="0Bezny"/>
        <w:numPr>
          <w:ilvl w:val="0"/>
          <w:numId w:val="37"/>
        </w:numPr>
        <w:spacing w:after="160"/>
        <w:ind w:left="851" w:hanging="851"/>
      </w:pPr>
      <w:r>
        <w:t>Vertikální menu</w:t>
      </w:r>
    </w:p>
    <w:p w14:paraId="5C36C7FD" w14:textId="77777777" w:rsidR="0015552C" w:rsidRPr="006C58D7" w:rsidRDefault="0015552C" w:rsidP="00B14770">
      <w:pPr>
        <w:pStyle w:val="0Bezny"/>
        <w:numPr>
          <w:ilvl w:val="0"/>
          <w:numId w:val="37"/>
        </w:numPr>
        <w:spacing w:after="160"/>
        <w:ind w:left="851" w:hanging="851"/>
        <w:rPr>
          <w:i/>
        </w:rPr>
      </w:pPr>
      <w:r w:rsidRPr="006C58D7">
        <w:rPr>
          <w:i/>
        </w:rPr>
        <w:t>Carousel</w:t>
      </w:r>
    </w:p>
    <w:p w14:paraId="3CA326E0" w14:textId="77777777" w:rsidR="0015552C" w:rsidRDefault="0015552C" w:rsidP="00B14770">
      <w:pPr>
        <w:pStyle w:val="0Bezny"/>
        <w:numPr>
          <w:ilvl w:val="0"/>
          <w:numId w:val="37"/>
        </w:numPr>
        <w:spacing w:after="160"/>
        <w:ind w:left="851" w:hanging="851"/>
      </w:pPr>
      <w:r>
        <w:t>Mod</w:t>
      </w:r>
      <w:r w:rsidR="009607FC">
        <w:t>á</w:t>
      </w:r>
      <w:r>
        <w:t>l</w:t>
      </w:r>
      <w:r w:rsidR="009607FC">
        <w:t>ní</w:t>
      </w:r>
      <w:r>
        <w:t xml:space="preserve"> okno</w:t>
      </w:r>
    </w:p>
    <w:p w14:paraId="5A1743C7" w14:textId="77777777" w:rsidR="0015552C" w:rsidRDefault="00436B07" w:rsidP="00B14770">
      <w:pPr>
        <w:pStyle w:val="0Bezny"/>
        <w:numPr>
          <w:ilvl w:val="0"/>
          <w:numId w:val="37"/>
        </w:numPr>
        <w:spacing w:after="160"/>
        <w:ind w:left="851" w:hanging="851"/>
      </w:pPr>
      <w:r>
        <w:t>Z</w:t>
      </w:r>
      <w:r w:rsidR="0015552C">
        <w:t>áložky</w:t>
      </w:r>
    </w:p>
    <w:p w14:paraId="4990126B" w14:textId="77777777" w:rsidR="006A3760" w:rsidRDefault="006A3760" w:rsidP="00B14770">
      <w:pPr>
        <w:pStyle w:val="0Bezny"/>
        <w:numPr>
          <w:ilvl w:val="0"/>
          <w:numId w:val="37"/>
        </w:numPr>
        <w:spacing w:after="160"/>
        <w:ind w:left="851" w:hanging="851"/>
      </w:pPr>
      <w:r>
        <w:t>Media</w:t>
      </w:r>
    </w:p>
    <w:p w14:paraId="371F66A4" w14:textId="07B905B0" w:rsidR="00436B07" w:rsidRDefault="00436B07" w:rsidP="00436B07">
      <w:pPr>
        <w:pStyle w:val="0Bezny"/>
      </w:pPr>
      <w:r>
        <w:t>Pro složitější komponenty, konkrétně menu, mod</w:t>
      </w:r>
      <w:r w:rsidR="009607FC">
        <w:t>á</w:t>
      </w:r>
      <w:r>
        <w:t>l</w:t>
      </w:r>
      <w:r w:rsidR="009607FC">
        <w:t>ní</w:t>
      </w:r>
      <w:r>
        <w:t xml:space="preserve"> okno a záložky byly před jejich vývojem vytvořeny i </w:t>
      </w:r>
      <w:r w:rsidRPr="008C1821">
        <w:rPr>
          <w:i/>
        </w:rPr>
        <w:t>wireframy</w:t>
      </w:r>
      <w:r>
        <w:t xml:space="preserve">, tj. </w:t>
      </w:r>
      <w:r w:rsidR="00517AB9">
        <w:t>zjednodušené skici web</w:t>
      </w:r>
      <w:r w:rsidR="001A6516">
        <w:t>u, struktury, které popisují funkcionalitu a</w:t>
      </w:r>
      <w:r w:rsidR="00E60159">
        <w:t> </w:t>
      </w:r>
      <w:r w:rsidR="001A6516">
        <w:t>rozmístění prvků na stránce. U komponent menu byly vytvořeny 3 wireframy, jeden pro mobilní zobrazení a dva pro klasické zobrazení horizontálního a vertikálního menu.</w:t>
      </w:r>
      <w:r w:rsidR="006C2C36">
        <w:t xml:space="preserve"> Všechny wireframy byly vytvořeny pomocí webové služby Mockingbird (</w:t>
      </w:r>
      <w:r w:rsidR="00AE6779">
        <w:fldChar w:fldCharType="begin"/>
      </w:r>
      <w:r w:rsidR="00AE6779">
        <w:instrText xml:space="preserve"> HYPERLINK "https://gomockingbird.com/" </w:instrText>
      </w:r>
      <w:ins w:id="544" w:author="Martin Škára" w:date="2018-04-21T10:25:00Z"/>
      <w:r w:rsidR="00AE6779">
        <w:fldChar w:fldCharType="separate"/>
      </w:r>
      <w:r w:rsidR="006C2C36" w:rsidRPr="00F53326">
        <w:rPr>
          <w:rStyle w:val="Hypertextovodkaz"/>
        </w:rPr>
        <w:t>https://gomockingbird.com/</w:t>
      </w:r>
      <w:r w:rsidR="00AE6779">
        <w:rPr>
          <w:rStyle w:val="Hypertextovodkaz"/>
        </w:rPr>
        <w:fldChar w:fldCharType="end"/>
      </w:r>
      <w:r w:rsidR="006C2C36">
        <w:t xml:space="preserve">). </w:t>
      </w:r>
      <w:r w:rsidR="00A93A63">
        <w:fldChar w:fldCharType="begin"/>
      </w:r>
      <w:r w:rsidR="001A6516">
        <w:instrText xml:space="preserve"> REF _Ref510882573 \r \h </w:instrText>
      </w:r>
      <w:r w:rsidR="00A93A63">
        <w:fldChar w:fldCharType="separate"/>
      </w:r>
      <w:r w:rsidR="00FF620C">
        <w:t>[22]</w:t>
      </w:r>
      <w:r w:rsidR="00A93A63">
        <w:fldChar w:fldCharType="end"/>
      </w:r>
    </w:p>
    <w:p w14:paraId="4AB17E44" w14:textId="77777777" w:rsidR="001A6516" w:rsidRDefault="001A6516" w:rsidP="001A6516">
      <w:pPr>
        <w:pStyle w:val="0Bezny"/>
        <w:keepNext/>
      </w:pPr>
      <w:r>
        <w:rPr>
          <w:noProof/>
          <w:lang w:eastAsia="cs-CZ"/>
        </w:rPr>
        <w:drawing>
          <wp:inline distT="0" distB="0" distL="0" distR="0" wp14:anchorId="7C499C1D" wp14:editId="2EF70D6E">
            <wp:extent cx="5572125" cy="2228850"/>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2125" cy="2228850"/>
                    </a:xfrm>
                    <a:prstGeom prst="rect">
                      <a:avLst/>
                    </a:prstGeom>
                    <a:noFill/>
                    <a:ln>
                      <a:noFill/>
                    </a:ln>
                  </pic:spPr>
                </pic:pic>
              </a:graphicData>
            </a:graphic>
          </wp:inline>
        </w:drawing>
      </w:r>
    </w:p>
    <w:p w14:paraId="1645C4A2" w14:textId="79279522" w:rsidR="001A6516" w:rsidRDefault="001A6516" w:rsidP="001A6516">
      <w:pPr>
        <w:pStyle w:val="Titulek"/>
      </w:pPr>
      <w:bookmarkStart w:id="545" w:name="_Toc512069726"/>
      <w:r>
        <w:t xml:space="preserve">Obrázek </w:t>
      </w:r>
      <w:r w:rsidR="00A93A63">
        <w:fldChar w:fldCharType="begin"/>
      </w:r>
      <w:r w:rsidR="00DA63B2">
        <w:instrText xml:space="preserve"> SEQ Obrázek \* ARABIC </w:instrText>
      </w:r>
      <w:r w:rsidR="00A93A63">
        <w:fldChar w:fldCharType="separate"/>
      </w:r>
      <w:r w:rsidR="00FF620C">
        <w:rPr>
          <w:noProof/>
        </w:rPr>
        <w:t>14</w:t>
      </w:r>
      <w:r w:rsidR="00A93A63">
        <w:rPr>
          <w:noProof/>
        </w:rPr>
        <w:fldChar w:fldCharType="end"/>
      </w:r>
      <w:r>
        <w:t xml:space="preserve"> - Wireframe mobilního zobrazení menu (nalevo před otevřením a napravo po otevření menu kliknutím na tzv. hamburger ikonu vpravo nahoře). Takovým menu se říká hamburger menu.</w:t>
      </w:r>
      <w:r w:rsidR="002B681C">
        <w:t xml:space="preserve"> [zdroj autor]</w:t>
      </w:r>
      <w:bookmarkEnd w:id="545"/>
    </w:p>
    <w:p w14:paraId="0D952ABC" w14:textId="77777777" w:rsidR="001A6516" w:rsidRDefault="001A6516" w:rsidP="001A6516">
      <w:pPr>
        <w:keepNext/>
      </w:pPr>
      <w:r>
        <w:rPr>
          <w:noProof/>
        </w:rPr>
        <w:lastRenderedPageBreak/>
        <w:drawing>
          <wp:inline distT="0" distB="0" distL="0" distR="0" wp14:anchorId="56CB0967" wp14:editId="4634A975">
            <wp:extent cx="5579745" cy="702465"/>
            <wp:effectExtent l="0" t="0" r="1905" b="254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702465"/>
                    </a:xfrm>
                    <a:prstGeom prst="rect">
                      <a:avLst/>
                    </a:prstGeom>
                    <a:noFill/>
                    <a:ln>
                      <a:noFill/>
                    </a:ln>
                  </pic:spPr>
                </pic:pic>
              </a:graphicData>
            </a:graphic>
          </wp:inline>
        </w:drawing>
      </w:r>
    </w:p>
    <w:p w14:paraId="2E952466" w14:textId="1AE0C27C" w:rsidR="001A6516" w:rsidRDefault="001A6516" w:rsidP="001A6516">
      <w:pPr>
        <w:pStyle w:val="Titulek"/>
      </w:pPr>
      <w:bookmarkStart w:id="546" w:name="_Toc512069727"/>
      <w:r>
        <w:t xml:space="preserve">Obrázek </w:t>
      </w:r>
      <w:r w:rsidR="00A93A63">
        <w:fldChar w:fldCharType="begin"/>
      </w:r>
      <w:r w:rsidR="00DA63B2">
        <w:instrText xml:space="preserve"> SEQ Obrázek \* ARABIC </w:instrText>
      </w:r>
      <w:r w:rsidR="00A93A63">
        <w:fldChar w:fldCharType="separate"/>
      </w:r>
      <w:r w:rsidR="00FF620C">
        <w:rPr>
          <w:noProof/>
        </w:rPr>
        <w:t>15</w:t>
      </w:r>
      <w:r w:rsidR="00A93A63">
        <w:rPr>
          <w:noProof/>
        </w:rPr>
        <w:fldChar w:fldCharType="end"/>
      </w:r>
      <w:r>
        <w:t xml:space="preserve"> - Wireframe klasického zobrazení horizontálního menu</w:t>
      </w:r>
      <w:r w:rsidR="002B681C">
        <w:t xml:space="preserve"> [zdroj autor]</w:t>
      </w:r>
      <w:bookmarkEnd w:id="546"/>
    </w:p>
    <w:p w14:paraId="2AA21614" w14:textId="77777777" w:rsidR="001A6516" w:rsidRDefault="001A6516" w:rsidP="001A6516">
      <w:pPr>
        <w:keepNext/>
        <w:jc w:val="center"/>
      </w:pPr>
      <w:r>
        <w:rPr>
          <w:noProof/>
        </w:rPr>
        <w:drawing>
          <wp:inline distT="0" distB="0" distL="0" distR="0" wp14:anchorId="6D55BCB3" wp14:editId="0D351F02">
            <wp:extent cx="2956092" cy="2905125"/>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65585" cy="2914454"/>
                    </a:xfrm>
                    <a:prstGeom prst="rect">
                      <a:avLst/>
                    </a:prstGeom>
                    <a:noFill/>
                    <a:ln>
                      <a:noFill/>
                    </a:ln>
                  </pic:spPr>
                </pic:pic>
              </a:graphicData>
            </a:graphic>
          </wp:inline>
        </w:drawing>
      </w:r>
    </w:p>
    <w:p w14:paraId="2735B983" w14:textId="19E692A0" w:rsidR="001A6516" w:rsidRDefault="001A6516" w:rsidP="001A6516">
      <w:pPr>
        <w:pStyle w:val="Titulek"/>
        <w:jc w:val="left"/>
      </w:pPr>
      <w:bookmarkStart w:id="547" w:name="_Toc512069728"/>
      <w:r>
        <w:t xml:space="preserve">Obrázek </w:t>
      </w:r>
      <w:r w:rsidR="00A93A63">
        <w:fldChar w:fldCharType="begin"/>
      </w:r>
      <w:r w:rsidR="00DA63B2">
        <w:instrText xml:space="preserve"> SEQ Obrázek \* ARABIC </w:instrText>
      </w:r>
      <w:r w:rsidR="00A93A63">
        <w:fldChar w:fldCharType="separate"/>
      </w:r>
      <w:r w:rsidR="00FF620C">
        <w:rPr>
          <w:noProof/>
        </w:rPr>
        <w:t>16</w:t>
      </w:r>
      <w:r w:rsidR="00A93A63">
        <w:rPr>
          <w:noProof/>
        </w:rPr>
        <w:fldChar w:fldCharType="end"/>
      </w:r>
      <w:r>
        <w:t xml:space="preserve"> - Wireframe klasického zobrazení vertikálního menu</w:t>
      </w:r>
      <w:r w:rsidR="002B681C">
        <w:t xml:space="preserve"> [zdroj autor]</w:t>
      </w:r>
      <w:bookmarkEnd w:id="547"/>
    </w:p>
    <w:p w14:paraId="531A8B90" w14:textId="77777777" w:rsidR="006C2C36" w:rsidRDefault="006C2C36" w:rsidP="006C2C36">
      <w:pPr>
        <w:keepNext/>
      </w:pPr>
      <w:r>
        <w:rPr>
          <w:noProof/>
        </w:rPr>
        <w:drawing>
          <wp:inline distT="0" distB="0" distL="0" distR="0" wp14:anchorId="49F34C7E" wp14:editId="15CA6387">
            <wp:extent cx="5572125" cy="35052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2125" cy="3505200"/>
                    </a:xfrm>
                    <a:prstGeom prst="rect">
                      <a:avLst/>
                    </a:prstGeom>
                    <a:noFill/>
                    <a:ln>
                      <a:noFill/>
                    </a:ln>
                  </pic:spPr>
                </pic:pic>
              </a:graphicData>
            </a:graphic>
          </wp:inline>
        </w:drawing>
      </w:r>
    </w:p>
    <w:p w14:paraId="3C68FD43" w14:textId="1C322A96" w:rsidR="006C2C36" w:rsidRPr="006C2C36" w:rsidRDefault="006C2C36" w:rsidP="006C2C36">
      <w:pPr>
        <w:pStyle w:val="Titulek"/>
      </w:pPr>
      <w:bookmarkStart w:id="548" w:name="_Toc512069729"/>
      <w:r>
        <w:t xml:space="preserve">Obrázek </w:t>
      </w:r>
      <w:r w:rsidR="00A93A63">
        <w:fldChar w:fldCharType="begin"/>
      </w:r>
      <w:r w:rsidR="00DA63B2">
        <w:instrText xml:space="preserve"> SEQ Obrázek \* ARABIC </w:instrText>
      </w:r>
      <w:r w:rsidR="00A93A63">
        <w:fldChar w:fldCharType="separate"/>
      </w:r>
      <w:r w:rsidR="00FF620C">
        <w:rPr>
          <w:noProof/>
        </w:rPr>
        <w:t>17</w:t>
      </w:r>
      <w:r w:rsidR="00A93A63">
        <w:rPr>
          <w:noProof/>
        </w:rPr>
        <w:fldChar w:fldCharType="end"/>
      </w:r>
      <w:r>
        <w:t xml:space="preserve"> - Wiframe komponenty záložek</w:t>
      </w:r>
      <w:r w:rsidR="002B681C">
        <w:t xml:space="preserve"> [zdroj autor]</w:t>
      </w:r>
      <w:bookmarkEnd w:id="548"/>
    </w:p>
    <w:p w14:paraId="22C8C709" w14:textId="77777777" w:rsidR="006C2C36" w:rsidRDefault="006C2C36" w:rsidP="006C2C36">
      <w:pPr>
        <w:pStyle w:val="0Bezny"/>
        <w:keepNext/>
      </w:pPr>
      <w:r>
        <w:rPr>
          <w:noProof/>
          <w:lang w:eastAsia="cs-CZ"/>
        </w:rPr>
        <w:lastRenderedPageBreak/>
        <w:drawing>
          <wp:inline distT="0" distB="0" distL="0" distR="0" wp14:anchorId="1058FF26" wp14:editId="414104C2">
            <wp:extent cx="5572125" cy="4133850"/>
            <wp:effectExtent l="0" t="0" r="9525"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2125" cy="4133850"/>
                    </a:xfrm>
                    <a:prstGeom prst="rect">
                      <a:avLst/>
                    </a:prstGeom>
                    <a:noFill/>
                    <a:ln>
                      <a:noFill/>
                    </a:ln>
                  </pic:spPr>
                </pic:pic>
              </a:graphicData>
            </a:graphic>
          </wp:inline>
        </w:drawing>
      </w:r>
    </w:p>
    <w:p w14:paraId="0B8879FE" w14:textId="57EB926E" w:rsidR="006C2C36" w:rsidRDefault="006C2C36" w:rsidP="006C2C36">
      <w:pPr>
        <w:pStyle w:val="Titulek"/>
      </w:pPr>
      <w:bookmarkStart w:id="549" w:name="_Toc512069730"/>
      <w:r>
        <w:t xml:space="preserve">Obrázek </w:t>
      </w:r>
      <w:r w:rsidR="00A93A63">
        <w:fldChar w:fldCharType="begin"/>
      </w:r>
      <w:r w:rsidR="00DA63B2">
        <w:instrText xml:space="preserve"> SEQ Obrázek \* ARABIC </w:instrText>
      </w:r>
      <w:r w:rsidR="00A93A63">
        <w:fldChar w:fldCharType="separate"/>
      </w:r>
      <w:r w:rsidR="00FF620C">
        <w:rPr>
          <w:noProof/>
        </w:rPr>
        <w:t>18</w:t>
      </w:r>
      <w:r w:rsidR="00A93A63">
        <w:rPr>
          <w:noProof/>
        </w:rPr>
        <w:fldChar w:fldCharType="end"/>
      </w:r>
      <w:r>
        <w:t xml:space="preserve"> - Wireframe komponenty mod</w:t>
      </w:r>
      <w:r w:rsidR="009607FC">
        <w:t>á</w:t>
      </w:r>
      <w:r>
        <w:t>l</w:t>
      </w:r>
      <w:r w:rsidR="009607FC">
        <w:t>ního</w:t>
      </w:r>
      <w:r>
        <w:t xml:space="preserve"> okna</w:t>
      </w:r>
      <w:r w:rsidR="002B681C">
        <w:t xml:space="preserve"> [zdroj autor]</w:t>
      </w:r>
      <w:bookmarkEnd w:id="549"/>
    </w:p>
    <w:p w14:paraId="0DBCB0F6" w14:textId="31A3DC76" w:rsidR="007635D6" w:rsidRPr="007635D6" w:rsidRDefault="007635D6" w:rsidP="00784042">
      <w:pPr>
        <w:pStyle w:val="0Bezny"/>
      </w:pPr>
      <w:r>
        <w:t xml:space="preserve">Z hlediska kompatibility </w:t>
      </w:r>
      <w:r w:rsidR="00784042">
        <w:t>se autor bude zabývat prohlížeči, které využívá více než 0,5 % uživatelů</w:t>
      </w:r>
      <w:r w:rsidR="007173B0">
        <w:t xml:space="preserve"> </w:t>
      </w:r>
      <w:r w:rsidR="001C034E">
        <w:t xml:space="preserve">dle serveru caniuse.com </w:t>
      </w:r>
      <w:r w:rsidR="007173B0">
        <w:t>k březnu 2018</w:t>
      </w:r>
      <w:r w:rsidR="002B50F5">
        <w:t xml:space="preserve"> (</w:t>
      </w:r>
      <w:r w:rsidR="00A93A63">
        <w:fldChar w:fldCharType="begin"/>
      </w:r>
      <w:r w:rsidR="002B50F5">
        <w:instrText xml:space="preserve"> REF _Ref507333807 \r \h </w:instrText>
      </w:r>
      <w:r w:rsidR="00A93A63">
        <w:fldChar w:fldCharType="separate"/>
      </w:r>
      <w:r w:rsidR="00FF620C">
        <w:t>[8]</w:t>
      </w:r>
      <w:r w:rsidR="00A93A63">
        <w:fldChar w:fldCharType="end"/>
      </w:r>
      <w:r w:rsidR="002B50F5">
        <w:t>)</w:t>
      </w:r>
      <w:r w:rsidR="007173B0">
        <w:t>.</w:t>
      </w:r>
      <w:r w:rsidR="00784042">
        <w:t xml:space="preserve"> Jedná se tak o verze desktopových prohlížečů Internet Explorer 11, Edge 16+, Mozilla</w:t>
      </w:r>
      <w:r w:rsidR="00BC0A06">
        <w:t> </w:t>
      </w:r>
      <w:r w:rsidR="00784042">
        <w:t>Firefox</w:t>
      </w:r>
      <w:r w:rsidR="00BC0A06">
        <w:t> </w:t>
      </w:r>
      <w:r w:rsidR="00784042">
        <w:t xml:space="preserve">57+, Google Chrome 49+, Safari 11+ a verze mobilních prohlížečů Safari 10.2+, Opera Mini, Android Browser 4.4+, Google Chrome 64+, </w:t>
      </w:r>
      <w:r w:rsidR="0055362C">
        <w:t>UC Browser for</w:t>
      </w:r>
      <w:r w:rsidR="00E60159">
        <w:t> </w:t>
      </w:r>
      <w:r w:rsidR="0055362C">
        <w:t>Android 11.8+ a</w:t>
      </w:r>
      <w:r w:rsidR="00BC0A06">
        <w:t> </w:t>
      </w:r>
      <w:r w:rsidR="0055362C">
        <w:t>Samsung Internet</w:t>
      </w:r>
      <w:r w:rsidR="00BC0A06">
        <w:t> </w:t>
      </w:r>
      <w:r w:rsidR="0055362C">
        <w:t xml:space="preserve">4+. Knihovna samozřejmě může fungovat i na jiných prohlížečích, nicméně autor práce </w:t>
      </w:r>
      <w:r w:rsidR="007173B0">
        <w:t>to</w:t>
      </w:r>
      <w:r w:rsidR="0055362C">
        <w:t xml:space="preserve"> nebude testovat. Je také možné, že některé vlastnosti nebudou fungovat ve všech prohlížečích, to však autor případně zmíní v dokumentaci knihovny a navrhne alternativní řešení. </w:t>
      </w:r>
    </w:p>
    <w:p w14:paraId="1ADD7CE0" w14:textId="6FE26C0F" w:rsidR="00BA037F" w:rsidRPr="0051653B" w:rsidRDefault="00BA037F" w:rsidP="006C2C36">
      <w:pPr>
        <w:pStyle w:val="0Bezny"/>
      </w:pPr>
      <w:r>
        <w:t xml:space="preserve">Sama knihovna bude vyvíjena pod názvem </w:t>
      </w:r>
      <w:r w:rsidRPr="00BA037F">
        <w:rPr>
          <w:i/>
        </w:rPr>
        <w:t>skar-is</w:t>
      </w:r>
      <w:r>
        <w:rPr>
          <w:i/>
        </w:rPr>
        <w:t xml:space="preserve"> </w:t>
      </w:r>
      <w:r>
        <w:t xml:space="preserve">(zkratka pro </w:t>
      </w:r>
      <w:r w:rsidRPr="002B50F5">
        <w:rPr>
          <w:i/>
        </w:rPr>
        <w:t>Skara Interface Solution</w:t>
      </w:r>
      <w:r>
        <w:t>) a</w:t>
      </w:r>
      <w:r w:rsidR="007173B0">
        <w:t> </w:t>
      </w:r>
      <w:r>
        <w:t xml:space="preserve">bude umístěna na adrese </w:t>
      </w:r>
      <w:r w:rsidR="00AE6779">
        <w:fldChar w:fldCharType="begin"/>
      </w:r>
      <w:r w:rsidR="00AE6779">
        <w:instrText xml:space="preserve"> HYPERLINK "https://github.com/skaryys/skar-is" </w:instrText>
      </w:r>
      <w:ins w:id="550" w:author="Martin Škára" w:date="2018-04-21T10:25:00Z"/>
      <w:r w:rsidR="00AE6779">
        <w:fldChar w:fldCharType="separate"/>
      </w:r>
      <w:r w:rsidRPr="008376AE">
        <w:rPr>
          <w:rStyle w:val="Hypertextovodkaz"/>
        </w:rPr>
        <w:t>https://github.com/skaryys/skar-is</w:t>
      </w:r>
      <w:r w:rsidR="00AE6779">
        <w:rPr>
          <w:rStyle w:val="Hypertextovodkaz"/>
        </w:rPr>
        <w:fldChar w:fldCharType="end"/>
      </w:r>
      <w:r>
        <w:t xml:space="preserve">. </w:t>
      </w:r>
      <w:r w:rsidR="00870E48">
        <w:t>Knihovna tak bude dostupná open-source</w:t>
      </w:r>
      <w:r w:rsidR="00436B07">
        <w:t xml:space="preserve"> pod</w:t>
      </w:r>
      <w:r w:rsidR="00E60159">
        <w:t> </w:t>
      </w:r>
      <w:r w:rsidR="00436B07">
        <w:t>licencí MIT (</w:t>
      </w:r>
      <w:r w:rsidR="00AE6779">
        <w:fldChar w:fldCharType="begin"/>
      </w:r>
      <w:r w:rsidR="00AE6779">
        <w:instrText xml:space="preserve"> HYPERLINK "https://opensource.org/licenses/MIT" </w:instrText>
      </w:r>
      <w:ins w:id="551" w:author="Martin Škára" w:date="2018-04-21T10:25:00Z"/>
      <w:r w:rsidR="00AE6779">
        <w:fldChar w:fldCharType="separate"/>
      </w:r>
      <w:r w:rsidR="00436B07" w:rsidRPr="00C15C8F">
        <w:rPr>
          <w:rStyle w:val="Hypertextovodkaz"/>
        </w:rPr>
        <w:t>https://opensource.org/licenses/MIT</w:t>
      </w:r>
      <w:r w:rsidR="00AE6779">
        <w:rPr>
          <w:rStyle w:val="Hypertextovodkaz"/>
        </w:rPr>
        <w:fldChar w:fldCharType="end"/>
      </w:r>
      <w:r w:rsidR="00436B07">
        <w:t xml:space="preserve">). </w:t>
      </w:r>
      <w:r w:rsidR="00870E48">
        <w:t>Vzhledem k tomu, že autor k ní zamýšlí napsat i</w:t>
      </w:r>
      <w:r w:rsidR="00E60159">
        <w:t> </w:t>
      </w:r>
      <w:r w:rsidR="00870E48">
        <w:t>dokumentaci</w:t>
      </w:r>
      <w:r w:rsidR="00265C39">
        <w:t xml:space="preserve">, ve které by měly být obsáhlé HTML příklady, bude taková dokumentace dostupná na zvláštní webové stránce na doméně </w:t>
      </w:r>
      <w:r w:rsidR="00AE6779">
        <w:fldChar w:fldCharType="begin"/>
      </w:r>
      <w:r w:rsidR="00AE6779">
        <w:instrText xml:space="preserve"> HYPERLINK "http://skaris.skaramart.in" </w:instrText>
      </w:r>
      <w:ins w:id="552" w:author="Martin Škára" w:date="2018-04-21T10:25:00Z"/>
      <w:r w:rsidR="00AE6779">
        <w:fldChar w:fldCharType="separate"/>
      </w:r>
      <w:r w:rsidR="00265C39" w:rsidRPr="008376AE">
        <w:rPr>
          <w:rStyle w:val="Hypertextovodkaz"/>
        </w:rPr>
        <w:t>http://skaris.skaramart.in</w:t>
      </w:r>
      <w:r w:rsidR="00AE6779">
        <w:rPr>
          <w:rStyle w:val="Hypertextovodkaz"/>
        </w:rPr>
        <w:fldChar w:fldCharType="end"/>
      </w:r>
      <w:r w:rsidR="0055362C">
        <w:t>. Knihovna tak bude dostupná ze tří zdrojů – této domény, Git</w:t>
      </w:r>
      <w:r w:rsidR="00436B07">
        <w:t>H</w:t>
      </w:r>
      <w:r w:rsidR="0055362C">
        <w:t xml:space="preserve">ub repozitáře a </w:t>
      </w:r>
      <w:r w:rsidR="00BC0A06">
        <w:t>taktéž j</w:t>
      </w:r>
      <w:r w:rsidR="002B50F5">
        <w:t xml:space="preserve">i </w:t>
      </w:r>
      <w:r w:rsidR="00BC0A06">
        <w:t xml:space="preserve">bude možno nainstalovat pomocí balíčkovacích systémů Yarn a NPM. </w:t>
      </w:r>
    </w:p>
    <w:p w14:paraId="3E0C56FF" w14:textId="77777777" w:rsidR="002603C7" w:rsidRDefault="00390468" w:rsidP="002603C7">
      <w:pPr>
        <w:pStyle w:val="1rove"/>
        <w:numPr>
          <w:ilvl w:val="0"/>
          <w:numId w:val="31"/>
        </w:numPr>
        <w:ind w:left="851" w:hanging="851"/>
        <w:rPr>
          <w:rFonts w:eastAsiaTheme="minorHAnsi"/>
        </w:rPr>
      </w:pPr>
      <w:bookmarkStart w:id="553" w:name="_Toc510899366"/>
      <w:bookmarkStart w:id="554" w:name="_Toc512069685"/>
      <w:r>
        <w:rPr>
          <w:rFonts w:eastAsiaTheme="minorHAnsi"/>
        </w:rPr>
        <w:lastRenderedPageBreak/>
        <w:t>Vývoj</w:t>
      </w:r>
      <w:r w:rsidR="00697177" w:rsidRPr="0037410D">
        <w:rPr>
          <w:rFonts w:eastAsiaTheme="minorHAnsi"/>
        </w:rPr>
        <w:t xml:space="preserve"> knihovny</w:t>
      </w:r>
      <w:bookmarkEnd w:id="553"/>
      <w:bookmarkEnd w:id="554"/>
    </w:p>
    <w:p w14:paraId="7A724242" w14:textId="77777777" w:rsidR="002603C7" w:rsidRDefault="002603C7" w:rsidP="002603C7">
      <w:pPr>
        <w:pStyle w:val="0Bezny"/>
      </w:pPr>
      <w:r>
        <w:t xml:space="preserve">Po analýze existujících řešení a určení struktury, vize a technologií, kterých bude knihovna využívat, lze přistoupit k samotné realizaci knihovny. </w:t>
      </w:r>
      <w:r w:rsidR="002A5CD8">
        <w:t>Tato kapitola je tak věnována celé</w:t>
      </w:r>
      <w:r w:rsidR="00390468">
        <w:t xml:space="preserve">mu vývoji jednotlivých částí knihovny. </w:t>
      </w:r>
    </w:p>
    <w:p w14:paraId="0C64E513" w14:textId="77777777" w:rsidR="00B1173A" w:rsidRDefault="00B1173A" w:rsidP="00B1173A">
      <w:pPr>
        <w:pStyle w:val="0Bezny"/>
      </w:pPr>
      <w:r>
        <w:t xml:space="preserve">Před samotným vytvořením </w:t>
      </w:r>
      <w:r w:rsidR="00850B83">
        <w:t xml:space="preserve">SCSS a JS částí knihovny je zapotřebí určit i nároky knihovny na straně HTML kódu. Typická HTML šablona se vším, co je potřeba ke správnému fungování knihovny pak </w:t>
      </w:r>
      <w:r w:rsidR="00E60159">
        <w:t> </w:t>
      </w:r>
      <w:r w:rsidR="00850B83">
        <w:t>bude vypadat následně:</w:t>
      </w:r>
    </w:p>
    <w:p w14:paraId="15B4D090" w14:textId="77777777" w:rsidR="00850B83" w:rsidRDefault="00850B83" w:rsidP="00850B83">
      <w:pPr>
        <w:pStyle w:val="kdy"/>
      </w:pPr>
      <w:r>
        <w:t>&lt;!DOCTYPE html&gt;</w:t>
      </w:r>
    </w:p>
    <w:p w14:paraId="54B1E2CD" w14:textId="77777777" w:rsidR="00850B83" w:rsidRDefault="00850B83" w:rsidP="00850B83">
      <w:pPr>
        <w:pStyle w:val="kdy"/>
      </w:pPr>
      <w:r>
        <w:t>&lt;html&gt;</w:t>
      </w:r>
    </w:p>
    <w:p w14:paraId="4756BF0B" w14:textId="77777777" w:rsidR="00850B83" w:rsidRDefault="00850B83" w:rsidP="00850B83">
      <w:pPr>
        <w:pStyle w:val="kdy"/>
      </w:pPr>
      <w:r>
        <w:t xml:space="preserve">    &lt;head&gt;</w:t>
      </w:r>
    </w:p>
    <w:p w14:paraId="65EBEA67" w14:textId="77777777" w:rsidR="00850B83" w:rsidRDefault="00850B83" w:rsidP="00850B83">
      <w:pPr>
        <w:pStyle w:val="kdy"/>
      </w:pPr>
    </w:p>
    <w:p w14:paraId="268C505B" w14:textId="77777777" w:rsidR="00850B83" w:rsidRDefault="00850B83" w:rsidP="00850B83">
      <w:pPr>
        <w:pStyle w:val="kdy"/>
      </w:pPr>
      <w:r>
        <w:t xml:space="preserve">        &lt;!-- recommended meta tags --&gt;</w:t>
      </w:r>
    </w:p>
    <w:p w14:paraId="6FF36BDA" w14:textId="77777777" w:rsidR="00850B83" w:rsidRDefault="00850B83" w:rsidP="00850B83">
      <w:pPr>
        <w:pStyle w:val="kdy"/>
      </w:pPr>
      <w:r>
        <w:t xml:space="preserve">        &lt;meta charset="utf-8"&gt;</w:t>
      </w:r>
    </w:p>
    <w:p w14:paraId="687D7E42" w14:textId="77777777" w:rsidR="00850B83" w:rsidRDefault="00850B83" w:rsidP="00850B83">
      <w:pPr>
        <w:pStyle w:val="kdy"/>
      </w:pPr>
      <w:r>
        <w:t xml:space="preserve">        &lt;meta http-equiv="X-UA-Compatible" content="IE=edge"&gt;</w:t>
      </w:r>
    </w:p>
    <w:p w14:paraId="316191C1" w14:textId="77777777" w:rsidR="00850B83" w:rsidRDefault="00850B83" w:rsidP="00850B83">
      <w:pPr>
        <w:pStyle w:val="kdy"/>
      </w:pPr>
      <w:r>
        <w:t xml:space="preserve">        &lt;meta name="viewport" content="width=device-width, initial-scale=1, maximum-scale=1, shrink-to-fit=no"&gt;</w:t>
      </w:r>
    </w:p>
    <w:p w14:paraId="0721628C" w14:textId="77777777" w:rsidR="00850B83" w:rsidRDefault="00850B83" w:rsidP="00850B83">
      <w:pPr>
        <w:pStyle w:val="kdy"/>
      </w:pPr>
    </w:p>
    <w:p w14:paraId="26CE48A3" w14:textId="77777777" w:rsidR="00850B83" w:rsidRDefault="00850B83" w:rsidP="00850B83">
      <w:pPr>
        <w:pStyle w:val="kdy"/>
      </w:pPr>
      <w:r>
        <w:t xml:space="preserve">        &lt;!-- skar-is CSS --&gt;</w:t>
      </w:r>
    </w:p>
    <w:p w14:paraId="52C55C65" w14:textId="77777777" w:rsidR="00850B83" w:rsidRDefault="00850B83" w:rsidP="00850B83">
      <w:pPr>
        <w:pStyle w:val="kdy"/>
      </w:pPr>
      <w:r>
        <w:t xml:space="preserve">        &lt;link rel="stylesheet" href="main.css"&gt;</w:t>
      </w:r>
    </w:p>
    <w:p w14:paraId="78767DF5" w14:textId="77777777" w:rsidR="00850B83" w:rsidRDefault="00850B83" w:rsidP="00850B83">
      <w:pPr>
        <w:pStyle w:val="kdy"/>
      </w:pPr>
      <w:r>
        <w:t xml:space="preserve">        &lt;title&gt;Title&lt;/title&gt;</w:t>
      </w:r>
    </w:p>
    <w:p w14:paraId="74CB1617" w14:textId="77777777" w:rsidR="00850B83" w:rsidRDefault="00850B83" w:rsidP="00850B83">
      <w:pPr>
        <w:pStyle w:val="kdy"/>
      </w:pPr>
    </w:p>
    <w:p w14:paraId="2E1B5463" w14:textId="77777777" w:rsidR="00850B83" w:rsidRDefault="00850B83" w:rsidP="00850B83">
      <w:pPr>
        <w:pStyle w:val="kdy"/>
      </w:pPr>
      <w:r>
        <w:t xml:space="preserve">    &lt;/head&gt;</w:t>
      </w:r>
    </w:p>
    <w:p w14:paraId="69812052" w14:textId="77777777" w:rsidR="00850B83" w:rsidRDefault="00850B83" w:rsidP="00850B83">
      <w:pPr>
        <w:pStyle w:val="kdy"/>
      </w:pPr>
      <w:r>
        <w:t xml:space="preserve">    &lt;body&gt;</w:t>
      </w:r>
    </w:p>
    <w:p w14:paraId="19C1D923" w14:textId="77777777" w:rsidR="00850B83" w:rsidRDefault="00850B83" w:rsidP="00850B83">
      <w:pPr>
        <w:pStyle w:val="kdy"/>
      </w:pPr>
    </w:p>
    <w:p w14:paraId="3CB3C40B" w14:textId="77777777" w:rsidR="00850B83" w:rsidRDefault="00850B83" w:rsidP="00850B83">
      <w:pPr>
        <w:pStyle w:val="kdy"/>
      </w:pPr>
      <w:r>
        <w:t xml:space="preserve">        &lt;!-- webpage content here --&gt;</w:t>
      </w:r>
    </w:p>
    <w:p w14:paraId="5774B9E7" w14:textId="77777777" w:rsidR="00850B83" w:rsidRDefault="00850B83" w:rsidP="00850B83">
      <w:pPr>
        <w:pStyle w:val="kdy"/>
      </w:pPr>
    </w:p>
    <w:p w14:paraId="340CBFF1" w14:textId="77777777" w:rsidR="00850B83" w:rsidRDefault="00850B83" w:rsidP="00850B83">
      <w:pPr>
        <w:pStyle w:val="kdy"/>
      </w:pPr>
      <w:r>
        <w:t xml:space="preserve">        &lt;!-- jQuery and skar-is JS--&gt;</w:t>
      </w:r>
    </w:p>
    <w:p w14:paraId="682C3F0A" w14:textId="77777777" w:rsidR="00850B83" w:rsidRDefault="00850B83" w:rsidP="00850B83">
      <w:pPr>
        <w:pStyle w:val="kdy"/>
      </w:pPr>
      <w:r>
        <w:t xml:space="preserve">        &lt;script src="http://code.jquery.com/jquery-3.3.1.slim.min.js" integrity="sha256-3edrmyuQ0w65f8gfBsqowzjJe2iM6n0nKciPUp8y+7E=" crossorigin="anonymous"&gt;&lt;/script&gt;</w:t>
      </w:r>
    </w:p>
    <w:p w14:paraId="047B4F35" w14:textId="77777777" w:rsidR="00850B83" w:rsidRDefault="00850B83" w:rsidP="00850B83">
      <w:pPr>
        <w:pStyle w:val="kdy"/>
      </w:pPr>
      <w:r>
        <w:t xml:space="preserve">        &lt;script src="main.js"&gt;&lt;/script&gt;</w:t>
      </w:r>
    </w:p>
    <w:p w14:paraId="099A5F4D" w14:textId="77777777" w:rsidR="00850B83" w:rsidRDefault="00850B83" w:rsidP="00850B83">
      <w:pPr>
        <w:pStyle w:val="kdy"/>
      </w:pPr>
    </w:p>
    <w:p w14:paraId="0246C58C" w14:textId="77777777" w:rsidR="00850B83" w:rsidRDefault="00850B83" w:rsidP="00850B83">
      <w:pPr>
        <w:pStyle w:val="kdy"/>
      </w:pPr>
      <w:r>
        <w:t xml:space="preserve">    &lt;/body&gt;</w:t>
      </w:r>
    </w:p>
    <w:p w14:paraId="701544A7" w14:textId="77777777" w:rsidR="00850B83" w:rsidRDefault="00850B83" w:rsidP="00850B83">
      <w:pPr>
        <w:pStyle w:val="kdy"/>
      </w:pPr>
      <w:r>
        <w:t>&lt;/html&gt;</w:t>
      </w:r>
    </w:p>
    <w:p w14:paraId="7AF7AEBB" w14:textId="3308C898" w:rsidR="00850B83" w:rsidRDefault="00850B83" w:rsidP="00850B83">
      <w:pPr>
        <w:pStyle w:val="Titulek"/>
      </w:pPr>
      <w:bookmarkStart w:id="555" w:name="_Toc512069761"/>
      <w:r>
        <w:t xml:space="preserve">Kód </w:t>
      </w:r>
      <w:r w:rsidR="00A93A63">
        <w:fldChar w:fldCharType="begin"/>
      </w:r>
      <w:r w:rsidR="00DA63B2">
        <w:instrText xml:space="preserve"> SEQ Kód \* ARABIC </w:instrText>
      </w:r>
      <w:r w:rsidR="00A93A63">
        <w:fldChar w:fldCharType="separate"/>
      </w:r>
      <w:r w:rsidR="00FF620C">
        <w:rPr>
          <w:noProof/>
        </w:rPr>
        <w:t>10</w:t>
      </w:r>
      <w:r w:rsidR="00A93A63">
        <w:rPr>
          <w:noProof/>
        </w:rPr>
        <w:fldChar w:fldCharType="end"/>
      </w:r>
      <w:r>
        <w:t xml:space="preserve"> - HTML šablona pro správné použití knihovny</w:t>
      </w:r>
      <w:r w:rsidR="004643F8">
        <w:t xml:space="preserve"> </w:t>
      </w:r>
      <w:r w:rsidR="00CA0748">
        <w:t>[zdroj autor]</w:t>
      </w:r>
      <w:bookmarkEnd w:id="555"/>
    </w:p>
    <w:p w14:paraId="0AF73AA4" w14:textId="77777777" w:rsidR="00850B83" w:rsidRDefault="00850B83" w:rsidP="00F82014">
      <w:pPr>
        <w:pStyle w:val="0Bezny"/>
      </w:pPr>
      <w:r>
        <w:t xml:space="preserve">Lze si všimnout, že pro správné fungování je potřeba pouze knihovna jQuery (pokud je použita i javascriptová část knihovny) a meta tagy </w:t>
      </w:r>
      <w:r w:rsidR="00F82014" w:rsidRPr="00F82014">
        <w:rPr>
          <w:rStyle w:val="kdyChar"/>
        </w:rPr>
        <w:t>charset=</w:t>
      </w:r>
      <w:r w:rsidR="008361B5" w:rsidRPr="00F82014">
        <w:rPr>
          <w:rStyle w:val="kdyChar"/>
        </w:rPr>
        <w:t>"</w:t>
      </w:r>
      <w:r w:rsidR="00F82014" w:rsidRPr="00F82014">
        <w:rPr>
          <w:rStyle w:val="kdyChar"/>
        </w:rPr>
        <w:t>utf-8</w:t>
      </w:r>
      <w:r w:rsidR="008361B5" w:rsidRPr="00F82014">
        <w:rPr>
          <w:rStyle w:val="kdyChar"/>
        </w:rPr>
        <w:t>"</w:t>
      </w:r>
      <w:r w:rsidR="00AF5742">
        <w:rPr>
          <w:rStyle w:val="Znakapoznpodarou"/>
          <w:rFonts w:ascii="Courier New" w:hAnsi="Courier New"/>
          <w:noProof/>
          <w:color w:val="000000" w:themeColor="text1"/>
          <w:sz w:val="20"/>
        </w:rPr>
        <w:footnoteReference w:id="3"/>
      </w:r>
      <w:r w:rsidR="00F82014" w:rsidRPr="00F82014">
        <w:t xml:space="preserve">, </w:t>
      </w:r>
      <w:r w:rsidR="00F82014" w:rsidRPr="00F82014">
        <w:rPr>
          <w:rStyle w:val="kdyChar"/>
        </w:rPr>
        <w:t>http-equiv="X-UA-Compatible"</w:t>
      </w:r>
      <w:r w:rsidR="00C948FA">
        <w:rPr>
          <w:rStyle w:val="Znakapoznpodarou"/>
          <w:rFonts w:ascii="Courier New" w:hAnsi="Courier New"/>
          <w:noProof/>
          <w:color w:val="000000" w:themeColor="text1"/>
          <w:sz w:val="20"/>
        </w:rPr>
        <w:footnoteReference w:id="4"/>
      </w:r>
      <w:r w:rsidR="00F82014">
        <w:t xml:space="preserve"> a </w:t>
      </w:r>
      <w:r w:rsidR="00F82014" w:rsidRPr="00F82014">
        <w:rPr>
          <w:rStyle w:val="kdyChar"/>
        </w:rPr>
        <w:t>viewport</w:t>
      </w:r>
      <w:r w:rsidR="00C948FA">
        <w:rPr>
          <w:rStyle w:val="Znakapoznpodarou"/>
          <w:rFonts w:ascii="Courier New" w:hAnsi="Courier New"/>
          <w:noProof/>
          <w:color w:val="000000" w:themeColor="text1"/>
          <w:sz w:val="20"/>
        </w:rPr>
        <w:footnoteReference w:id="5"/>
      </w:r>
      <w:r w:rsidR="00F82014" w:rsidRPr="00F82014">
        <w:t>.</w:t>
      </w:r>
      <w:r w:rsidR="00F82014">
        <w:t xml:space="preserve"> Meta tagy mohou být</w:t>
      </w:r>
      <w:r w:rsidR="00117212">
        <w:t xml:space="preserve"> i pozměněny, nejedná se o závazný zápis. </w:t>
      </w:r>
      <w:r w:rsidR="00117212">
        <w:lastRenderedPageBreak/>
        <w:t xml:space="preserve">Knihovna by měla fungovat i pod jinou definovanou znakovou sadou pomocí meta tagu </w:t>
      </w:r>
      <w:r w:rsidR="00117212" w:rsidRPr="00117212">
        <w:rPr>
          <w:rStyle w:val="kdyChar"/>
        </w:rPr>
        <w:t>charset</w:t>
      </w:r>
      <w:r w:rsidR="00117212">
        <w:t xml:space="preserve"> a taktéž některé části meta tagu </w:t>
      </w:r>
      <w:r w:rsidR="00117212" w:rsidRPr="00117212">
        <w:rPr>
          <w:rStyle w:val="kdyChar"/>
        </w:rPr>
        <w:t>viewport</w:t>
      </w:r>
      <w:r w:rsidR="00117212">
        <w:t xml:space="preserve"> mohou být změněny, například v případě, že je pomocí knihovny vyvíjen</w:t>
      </w:r>
      <w:r w:rsidR="00FA0AAA">
        <w:t>a</w:t>
      </w:r>
      <w:r w:rsidR="00117212">
        <w:t xml:space="preserve"> neresponzivní webová stránka. Za nejdůležitější tak </w:t>
      </w:r>
      <w:r w:rsidR="00782B1F">
        <w:t xml:space="preserve">lze </w:t>
      </w:r>
      <w:r w:rsidR="00117212">
        <w:t>považovat tag</w:t>
      </w:r>
      <w:r w:rsidR="00117212">
        <w:rPr>
          <w:rStyle w:val="kdyChar"/>
        </w:rPr>
        <w:t xml:space="preserve"> </w:t>
      </w:r>
      <w:r w:rsidR="00117212" w:rsidRPr="00F82014">
        <w:rPr>
          <w:rStyle w:val="kdyChar"/>
        </w:rPr>
        <w:t>http-equiv="X-UA-Compatible"</w:t>
      </w:r>
      <w:r w:rsidR="00117212">
        <w:t xml:space="preserve">, který zajišťuje lepší (modernější) chování prohlížeče Internet Explorer. </w:t>
      </w:r>
    </w:p>
    <w:p w14:paraId="49915F0C" w14:textId="77777777" w:rsidR="00871DF7" w:rsidRDefault="00011D64" w:rsidP="00390468">
      <w:pPr>
        <w:pStyle w:val="2rove"/>
        <w:numPr>
          <w:ilvl w:val="1"/>
          <w:numId w:val="31"/>
        </w:numPr>
        <w:ind w:left="851" w:hanging="851"/>
      </w:pPr>
      <w:bookmarkStart w:id="556" w:name="_Toc510899367"/>
      <w:bookmarkStart w:id="557" w:name="_Toc512069686"/>
      <w:r>
        <w:t>Základy knihovny</w:t>
      </w:r>
      <w:bookmarkEnd w:id="556"/>
      <w:bookmarkEnd w:id="557"/>
    </w:p>
    <w:p w14:paraId="68F83569" w14:textId="3186776F" w:rsidR="00011D64" w:rsidRDefault="00011D64" w:rsidP="00011D64">
      <w:pPr>
        <w:pStyle w:val="0Bezny"/>
      </w:pPr>
      <w:r>
        <w:t xml:space="preserve">Základem SCSS části knihovny jsou soubory </w:t>
      </w:r>
      <w:r w:rsidRPr="00B13F8A">
        <w:rPr>
          <w:rStyle w:val="kdyChar"/>
        </w:rPr>
        <w:t>main</w:t>
      </w:r>
      <w:r w:rsidR="00B13F8A" w:rsidRPr="00B13F8A">
        <w:rPr>
          <w:rStyle w:val="kdyChar"/>
        </w:rPr>
        <w:t>.scss</w:t>
      </w:r>
      <w:r>
        <w:t xml:space="preserve"> a </w:t>
      </w:r>
      <w:r w:rsidRPr="00B13F8A">
        <w:rPr>
          <w:rStyle w:val="kdyChar"/>
        </w:rPr>
        <w:t>settings</w:t>
      </w:r>
      <w:r w:rsidR="00B13F8A" w:rsidRPr="00B13F8A">
        <w:rPr>
          <w:rStyle w:val="kdyChar"/>
        </w:rPr>
        <w:t>.scss</w:t>
      </w:r>
      <w:r>
        <w:t xml:space="preserve">. </w:t>
      </w:r>
      <w:ins w:id="558" w:author="Martin Škára" w:date="2018-04-21T10:22:00Z">
        <w:r w:rsidR="00FF620C">
          <w:rPr>
            <w:rStyle w:val="kdyChar"/>
          </w:rPr>
          <w:t>M</w:t>
        </w:r>
      </w:ins>
      <w:del w:id="559" w:author="Martin Škára" w:date="2018-04-21T10:22:00Z">
        <w:r w:rsidR="00B13F8A" w:rsidDel="00FF620C">
          <w:rPr>
            <w:rStyle w:val="kdyChar"/>
          </w:rPr>
          <w:delText>m</w:delText>
        </w:r>
      </w:del>
      <w:r w:rsidRPr="00B13F8A">
        <w:rPr>
          <w:rStyle w:val="kdyChar"/>
        </w:rPr>
        <w:t>ain</w:t>
      </w:r>
      <w:r w:rsidR="00B13F8A" w:rsidRPr="00B13F8A">
        <w:rPr>
          <w:rStyle w:val="kdyChar"/>
        </w:rPr>
        <w:t>.scss</w:t>
      </w:r>
      <w:r>
        <w:t xml:space="preserve"> do</w:t>
      </w:r>
      <w:ins w:id="560" w:author="Martin Škára" w:date="2018-04-21T10:22:00Z">
        <w:r w:rsidR="00FF620C">
          <w:t> </w:t>
        </w:r>
      </w:ins>
      <w:del w:id="561" w:author="Martin Škára" w:date="2018-04-21T10:22:00Z">
        <w:r w:rsidDel="00FF620C">
          <w:delText xml:space="preserve"> </w:delText>
        </w:r>
      </w:del>
      <w:r>
        <w:t xml:space="preserve">sebe importuje všechny ostatní SCSS soubory a </w:t>
      </w:r>
      <w:r w:rsidRPr="00B13F8A">
        <w:rPr>
          <w:rStyle w:val="kdyChar"/>
        </w:rPr>
        <w:t>settings</w:t>
      </w:r>
      <w:r w:rsidR="00B13F8A" w:rsidRPr="00B13F8A">
        <w:rPr>
          <w:rStyle w:val="kdyChar"/>
        </w:rPr>
        <w:t>.scss</w:t>
      </w:r>
      <w:r>
        <w:t xml:space="preserve"> obsahuje proměnné, které</w:t>
      </w:r>
      <w:ins w:id="562" w:author="Martin Škára" w:date="2018-04-21T10:22:00Z">
        <w:r w:rsidR="00FF620C">
          <w:t> </w:t>
        </w:r>
      </w:ins>
      <w:del w:id="563" w:author="Martin Škára" w:date="2018-04-21T10:22:00Z">
        <w:r w:rsidDel="00FF620C">
          <w:delText xml:space="preserve"> </w:delText>
        </w:r>
      </w:del>
      <w:r w:rsidR="00FA0AAA">
        <w:t>jsou využívány</w:t>
      </w:r>
      <w:r>
        <w:t xml:space="preserve"> vše</w:t>
      </w:r>
      <w:r w:rsidR="00FA0AAA">
        <w:t>mi</w:t>
      </w:r>
      <w:r>
        <w:t xml:space="preserve"> ostatní</w:t>
      </w:r>
      <w:r w:rsidR="00FA0AAA">
        <w:t>mi</w:t>
      </w:r>
      <w:r>
        <w:t xml:space="preserve"> čás</w:t>
      </w:r>
      <w:r w:rsidR="00FA0AAA">
        <w:t>tmi</w:t>
      </w:r>
      <w:r>
        <w:t xml:space="preserve"> knihovny. V případě potřebného modifikování knihovny je</w:t>
      </w:r>
      <w:ins w:id="564" w:author="Martin Škára" w:date="2018-04-21T10:22:00Z">
        <w:r w:rsidR="00FF620C">
          <w:t> </w:t>
        </w:r>
      </w:ins>
      <w:del w:id="565" w:author="Martin Škára" w:date="2018-04-21T10:22:00Z">
        <w:r w:rsidDel="00FF620C">
          <w:delText xml:space="preserve"> </w:delText>
        </w:r>
      </w:del>
      <w:r>
        <w:t xml:space="preserve">tak možné základní vlastnosti měnit pouze změnou tohoto souboru. </w:t>
      </w:r>
    </w:p>
    <w:p w14:paraId="1525E61F" w14:textId="77777777" w:rsidR="00011D64" w:rsidRDefault="00011D64" w:rsidP="00011D64">
      <w:pPr>
        <w:pStyle w:val="0Bezny"/>
        <w:keepNext/>
        <w:jc w:val="center"/>
      </w:pPr>
      <w:r>
        <w:rPr>
          <w:noProof/>
          <w:lang w:eastAsia="cs-CZ"/>
        </w:rPr>
        <w:drawing>
          <wp:inline distT="0" distB="0" distL="0" distR="0" wp14:anchorId="766069E7" wp14:editId="6BCBC48B">
            <wp:extent cx="1581150" cy="19431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1581150" cy="1943100"/>
                    </a:xfrm>
                    <a:prstGeom prst="rect">
                      <a:avLst/>
                    </a:prstGeom>
                  </pic:spPr>
                </pic:pic>
              </a:graphicData>
            </a:graphic>
          </wp:inline>
        </w:drawing>
      </w:r>
    </w:p>
    <w:p w14:paraId="69F9F918" w14:textId="3A54DFC1" w:rsidR="00011D64" w:rsidRDefault="00011D64" w:rsidP="00011D64">
      <w:pPr>
        <w:pStyle w:val="Titulek"/>
        <w:jc w:val="left"/>
      </w:pPr>
      <w:bookmarkStart w:id="566" w:name="_Toc512069731"/>
      <w:r>
        <w:t xml:space="preserve">Obrázek </w:t>
      </w:r>
      <w:r w:rsidR="00A93A63">
        <w:fldChar w:fldCharType="begin"/>
      </w:r>
      <w:r w:rsidR="00DA63B2">
        <w:instrText xml:space="preserve"> SEQ Obrázek \* ARABIC </w:instrText>
      </w:r>
      <w:r w:rsidR="00A93A63">
        <w:fldChar w:fldCharType="separate"/>
      </w:r>
      <w:r w:rsidR="00FF620C">
        <w:rPr>
          <w:noProof/>
        </w:rPr>
        <w:t>19</w:t>
      </w:r>
      <w:r w:rsidR="00A93A63">
        <w:rPr>
          <w:noProof/>
        </w:rPr>
        <w:fldChar w:fldCharType="end"/>
      </w:r>
      <w:r>
        <w:t xml:space="preserve"> - Struktura SCSS části knihovny</w:t>
      </w:r>
      <w:r w:rsidR="00CA0748">
        <w:t xml:space="preserve"> [zdroj autor]</w:t>
      </w:r>
      <w:bookmarkEnd w:id="566"/>
    </w:p>
    <w:p w14:paraId="35D5F2A6" w14:textId="77777777" w:rsidR="00011D64" w:rsidRDefault="00011D64" w:rsidP="00665A5F">
      <w:pPr>
        <w:pStyle w:val="0Bezny"/>
      </w:pPr>
      <w:r>
        <w:t xml:space="preserve">Povinnými částmi pro další fungování knihovny jsou pak ještě soubory obsažené ve složce </w:t>
      </w:r>
      <w:r w:rsidRPr="002B50F5">
        <w:rPr>
          <w:i/>
        </w:rPr>
        <w:t>base</w:t>
      </w:r>
      <w:r>
        <w:t>. Jedná se o funkce, mixiny a reset</w:t>
      </w:r>
      <w:r w:rsidR="00CA0748">
        <w:t xml:space="preserve">ující styly. Funkce a mixiny využívají další části knihovny, resetující styly pak definují vlastnosti HTML elementů, jejichž chování se napříč webovými prohlížeči liší nebo jejichž </w:t>
      </w:r>
      <w:r w:rsidR="002B0730">
        <w:t>výchozí</w:t>
      </w:r>
      <w:r w:rsidR="00CA0748">
        <w:t xml:space="preserve"> chování nevyhovuje dalším částem knihovny. V souboru s resetujícími styly ale lze najít i definice základních globálních stylů</w:t>
      </w:r>
      <w:r w:rsidR="00AE3685">
        <w:t xml:space="preserve">, kterými mohou být např. </w:t>
      </w:r>
      <w:r w:rsidR="00CA0748">
        <w:t>barv</w:t>
      </w:r>
      <w:r w:rsidR="00AE3685">
        <w:t>a</w:t>
      </w:r>
      <w:r w:rsidR="00CA0748">
        <w:t xml:space="preserve"> pozadí celé stránky či </w:t>
      </w:r>
      <w:r w:rsidR="002B0730">
        <w:t>výchozí</w:t>
      </w:r>
      <w:r w:rsidR="00CA0748">
        <w:t xml:space="preserve"> velikost písma – ta je </w:t>
      </w:r>
      <w:r w:rsidR="00665A5F">
        <w:t xml:space="preserve">pro kořenový element </w:t>
      </w:r>
      <w:r w:rsidR="00665A5F" w:rsidRPr="00665A5F">
        <w:rPr>
          <w:rStyle w:val="kdyChar"/>
        </w:rPr>
        <w:t>&lt;html&gt;</w:t>
      </w:r>
      <w:r w:rsidR="00665A5F" w:rsidRPr="00665A5F">
        <w:t xml:space="preserve"> </w:t>
      </w:r>
      <w:r w:rsidR="00665A5F">
        <w:lastRenderedPageBreak/>
        <w:t>nastavena na 62,5% velikosti písma prohlížeče, což</w:t>
      </w:r>
      <w:r w:rsidR="000E0FF0">
        <w:t> </w:t>
      </w:r>
      <w:r w:rsidR="00665A5F">
        <w:t>ve</w:t>
      </w:r>
      <w:r w:rsidR="004643F8">
        <w:t> </w:t>
      </w:r>
      <w:r w:rsidR="00665A5F">
        <w:t>většin</w:t>
      </w:r>
      <w:ins w:id="567" w:author="Jiří Škára" w:date="2018-04-19T22:02:00Z">
        <w:r w:rsidR="00904D71">
          <w:t>ě</w:t>
        </w:r>
      </w:ins>
      <w:del w:id="568" w:author="Jiří Škára" w:date="2018-04-19T22:02:00Z">
        <w:r w:rsidR="00665A5F" w:rsidDel="00904D71">
          <w:delText>a</w:delText>
        </w:r>
      </w:del>
      <w:r w:rsidR="00665A5F">
        <w:t xml:space="preserve"> případů vychází na 10 pixelů. Pro element těla stránky </w:t>
      </w:r>
      <w:r w:rsidR="00665A5F" w:rsidRPr="00665A5F">
        <w:rPr>
          <w:rStyle w:val="kdyChar"/>
        </w:rPr>
        <w:t>(&lt;body&gt;)</w:t>
      </w:r>
      <w:r w:rsidR="00665A5F" w:rsidRPr="00665A5F">
        <w:t xml:space="preserve"> je</w:t>
      </w:r>
      <w:r w:rsidR="00AE3685">
        <w:t> </w:t>
      </w:r>
      <w:r w:rsidR="00665A5F" w:rsidRPr="00665A5F">
        <w:t>pak</w:t>
      </w:r>
      <w:r w:rsidR="00AE3685">
        <w:t> </w:t>
      </w:r>
      <w:r w:rsidR="00665A5F">
        <w:t>ale velikost písma nastavena na 1,6</w:t>
      </w:r>
      <w:r w:rsidR="00665A5F" w:rsidRPr="004D3572">
        <w:rPr>
          <w:rStyle w:val="kdyChar"/>
        </w:rPr>
        <w:t>rem</w:t>
      </w:r>
      <w:r w:rsidR="00665A5F">
        <w:t xml:space="preserve">, tj. přepočtem 16 pixelů. A takto je to s většinou rozměrů v celé knihovně, které jsou definovány právě v jednotkách </w:t>
      </w:r>
      <w:r w:rsidR="00665A5F" w:rsidRPr="004D3572">
        <w:rPr>
          <w:rStyle w:val="kdyChar"/>
        </w:rPr>
        <w:t>rem</w:t>
      </w:r>
      <w:r w:rsidR="00665A5F">
        <w:t>, 1</w:t>
      </w:r>
      <w:r w:rsidR="00665A5F" w:rsidRPr="004D3572">
        <w:rPr>
          <w:rStyle w:val="kdyChar"/>
        </w:rPr>
        <w:t>rem</w:t>
      </w:r>
      <w:r w:rsidR="00665A5F">
        <w:t xml:space="preserve"> se tak v rámci knihovny rovná při typickém nastavení prohlížeče deseti pixelům. Pokud má uživatel nastavenu jinou velikost písma prohlížeče, rozměry se</w:t>
      </w:r>
      <w:r w:rsidR="004643F8">
        <w:t> </w:t>
      </w:r>
      <w:r w:rsidR="00665A5F">
        <w:t>tak mění dle ní. Díky tomu nebude výsledná stránka rozhozená ani při</w:t>
      </w:r>
      <w:r w:rsidR="00AE3685">
        <w:t> </w:t>
      </w:r>
      <w:r w:rsidR="00665A5F">
        <w:t>nevšedním nastavení písma prohlížeče.</w:t>
      </w:r>
    </w:p>
    <w:p w14:paraId="6BCA977A" w14:textId="77777777" w:rsidR="00DC174E" w:rsidRDefault="00DC174E" w:rsidP="00665A5F">
      <w:pPr>
        <w:pStyle w:val="0Bezny"/>
      </w:pPr>
      <w:r>
        <w:t>Z proměnných knihovny jsou nejdůležitější pak definice breakpointů</w:t>
      </w:r>
      <w:r w:rsidR="00590133">
        <w:rPr>
          <w:rStyle w:val="Znakapoznpodarou"/>
        </w:rPr>
        <w:footnoteReference w:id="6"/>
      </w:r>
      <w:r>
        <w:t xml:space="preserve">, s nimiž pracuje jak grid systém knihovny, tak některé komponenty. Na rozdíl od většiny ostatních rozměrů jsou definovány v jednotkách </w:t>
      </w:r>
      <w:r w:rsidRPr="004D3572">
        <w:rPr>
          <w:rStyle w:val="kdyChar"/>
        </w:rPr>
        <w:t>e</w:t>
      </w:r>
      <w:r w:rsidR="004643F8" w:rsidRPr="004D3572">
        <w:rPr>
          <w:rStyle w:val="kdyChar"/>
        </w:rPr>
        <w:t>m</w:t>
      </w:r>
      <w:r w:rsidR="004643F8">
        <w:t>, jelikož některé prohlížeče</w:t>
      </w:r>
      <w:r w:rsidR="00B13F8A">
        <w:t xml:space="preserve"> (zejména Safari)</w:t>
      </w:r>
      <w:r w:rsidR="004643F8">
        <w:t xml:space="preserve"> mohou mít s </w:t>
      </w:r>
      <w:r w:rsidR="004643F8" w:rsidRPr="004D3572">
        <w:rPr>
          <w:rStyle w:val="kdyChar"/>
        </w:rPr>
        <w:t>rem</w:t>
      </w:r>
      <w:r w:rsidR="004643F8">
        <w:t xml:space="preserve"> breakpointy problémy. Knihovna má definovaných 5 breakpointů – </w:t>
      </w:r>
      <w:r w:rsidR="00374129">
        <w:t xml:space="preserve">xs </w:t>
      </w:r>
      <w:r w:rsidR="004643F8">
        <w:t>30</w:t>
      </w:r>
      <w:r w:rsidR="004643F8" w:rsidRPr="004D3572">
        <w:rPr>
          <w:rStyle w:val="kdyChar"/>
        </w:rPr>
        <w:t>em</w:t>
      </w:r>
      <w:r w:rsidR="004643F8">
        <w:t xml:space="preserve">, </w:t>
      </w:r>
      <w:r w:rsidR="00374129">
        <w:t xml:space="preserve">sm </w:t>
      </w:r>
      <w:r w:rsidR="004643F8">
        <w:t>48</w:t>
      </w:r>
      <w:r w:rsidR="004643F8" w:rsidRPr="004D3572">
        <w:rPr>
          <w:rStyle w:val="kdyChar"/>
        </w:rPr>
        <w:t>em</w:t>
      </w:r>
      <w:r w:rsidR="004643F8">
        <w:t xml:space="preserve">, </w:t>
      </w:r>
      <w:r w:rsidR="00374129">
        <w:t xml:space="preserve">md </w:t>
      </w:r>
      <w:r w:rsidR="004643F8">
        <w:t>64</w:t>
      </w:r>
      <w:r w:rsidR="004643F8" w:rsidRPr="004D3572">
        <w:rPr>
          <w:rStyle w:val="kdyChar"/>
        </w:rPr>
        <w:t>em</w:t>
      </w:r>
      <w:r w:rsidR="004643F8">
        <w:t xml:space="preserve">, </w:t>
      </w:r>
      <w:r w:rsidR="00374129">
        <w:t xml:space="preserve">lg </w:t>
      </w:r>
      <w:r w:rsidR="004643F8">
        <w:t>75</w:t>
      </w:r>
      <w:r w:rsidR="004643F8" w:rsidRPr="004D3572">
        <w:rPr>
          <w:rStyle w:val="kdyChar"/>
        </w:rPr>
        <w:t>em</w:t>
      </w:r>
      <w:r w:rsidR="004643F8">
        <w:t xml:space="preserve"> a </w:t>
      </w:r>
      <w:r w:rsidR="00374129">
        <w:t xml:space="preserve">xl </w:t>
      </w:r>
      <w:r w:rsidR="004643F8">
        <w:t>82.5</w:t>
      </w:r>
      <w:r w:rsidR="004643F8" w:rsidRPr="004D3572">
        <w:rPr>
          <w:rStyle w:val="kdyChar"/>
        </w:rPr>
        <w:t>em</w:t>
      </w:r>
      <w:r w:rsidR="004643F8">
        <w:t>. V přepočtu na pixely se defaultně jedná o 480</w:t>
      </w:r>
      <w:r w:rsidR="004643F8" w:rsidRPr="00B47423">
        <w:rPr>
          <w:rStyle w:val="kdyChar"/>
        </w:rPr>
        <w:t>px</w:t>
      </w:r>
      <w:r w:rsidR="004643F8">
        <w:t>, 768</w:t>
      </w:r>
      <w:r w:rsidR="004643F8" w:rsidRPr="00B47423">
        <w:rPr>
          <w:rStyle w:val="kdyChar"/>
        </w:rPr>
        <w:t>px</w:t>
      </w:r>
      <w:r w:rsidR="004643F8">
        <w:t>, 1024</w:t>
      </w:r>
      <w:r w:rsidR="004643F8" w:rsidRPr="00B47423">
        <w:rPr>
          <w:rStyle w:val="kdyChar"/>
        </w:rPr>
        <w:t>px</w:t>
      </w:r>
      <w:r w:rsidR="004643F8">
        <w:t>, 1200</w:t>
      </w:r>
      <w:r w:rsidR="004643F8" w:rsidRPr="00B47423">
        <w:rPr>
          <w:rStyle w:val="kdyChar"/>
        </w:rPr>
        <w:t>px</w:t>
      </w:r>
      <w:r w:rsidR="004643F8">
        <w:t xml:space="preserve"> a 1320</w:t>
      </w:r>
      <w:r w:rsidR="004643F8" w:rsidRPr="00B47423">
        <w:rPr>
          <w:rStyle w:val="kdyChar"/>
        </w:rPr>
        <w:t>p</w:t>
      </w:r>
      <w:r w:rsidR="00807ABC" w:rsidRPr="00B47423">
        <w:rPr>
          <w:rStyle w:val="kdyChar"/>
        </w:rPr>
        <w:t>x</w:t>
      </w:r>
      <w:r w:rsidR="00807ABC">
        <w:t>. Breakpointy mohou být měněny, důležité je však, že dle nich se orientuje i šířka kontejneru</w:t>
      </w:r>
      <w:r w:rsidR="00255801">
        <w:t xml:space="preserve"> (a tudíž i šířka celého obsahu stránky)</w:t>
      </w:r>
      <w:r w:rsidR="00807ABC">
        <w:t>. Např. na rozlišeních 1200</w:t>
      </w:r>
      <w:r w:rsidR="00807ABC" w:rsidRPr="00B47423">
        <w:rPr>
          <w:rStyle w:val="kdyChar"/>
        </w:rPr>
        <w:t>px</w:t>
      </w:r>
      <w:r w:rsidR="00807ABC">
        <w:t xml:space="preserve"> – 1319</w:t>
      </w:r>
      <w:r w:rsidR="00807ABC" w:rsidRPr="00B47423">
        <w:rPr>
          <w:rStyle w:val="kdyChar"/>
        </w:rPr>
        <w:t>px</w:t>
      </w:r>
      <w:r w:rsidR="00807ABC">
        <w:t xml:space="preserve"> má při klasické velikost písma kontejner šířku 1200 pixelů. </w:t>
      </w:r>
      <w:r w:rsidR="00255801">
        <w:t>V případě, že vývojář kontejner nevyužije, může s breakpointy pracovat i tak. Pomocí knihovny mohou být vytvářeny i stránky</w:t>
      </w:r>
      <w:ins w:id="569" w:author="Jiří Škára" w:date="2018-04-19T22:03:00Z">
        <w:r w:rsidR="00904D71">
          <w:t>,</w:t>
        </w:r>
      </w:ins>
      <w:r w:rsidR="00255801">
        <w:t xml:space="preserve"> jejichž obsah zabírá 100 % šířky okna prohlížeče, jen </w:t>
      </w:r>
      <w:r w:rsidR="005B50F7">
        <w:t>je p</w:t>
      </w:r>
      <w:r w:rsidR="00255801">
        <w:t xml:space="preserve">ak potřeba nepoužívat defaultní třídy </w:t>
      </w:r>
      <w:r w:rsidR="00255801" w:rsidRPr="00255801">
        <w:rPr>
          <w:rStyle w:val="kdyChar"/>
        </w:rPr>
        <w:t>.container</w:t>
      </w:r>
      <w:r w:rsidR="00255801">
        <w:t xml:space="preserve"> z grid systému knihovny.</w:t>
      </w:r>
    </w:p>
    <w:p w14:paraId="562226F8" w14:textId="77777777" w:rsidR="004643F8" w:rsidRDefault="004643F8" w:rsidP="00665A5F">
      <w:pPr>
        <w:pStyle w:val="0Bezny"/>
      </w:pPr>
      <w:r>
        <w:t>Poslední důležitou informací o základech knihovny jsou použité systémové fonty. Aby</w:t>
      </w:r>
      <w:r w:rsidR="00AE3685">
        <w:t> </w:t>
      </w:r>
      <w:r>
        <w:t>byl</w:t>
      </w:r>
      <w:r w:rsidR="00AE3685">
        <w:t> </w:t>
      </w:r>
      <w:r>
        <w:t xml:space="preserve">i v defaultním nastavení zachován hezký vzhled písma, vypadá pak definice proměnné </w:t>
      </w:r>
      <w:r w:rsidRPr="004643F8">
        <w:rPr>
          <w:rStyle w:val="kdyChar"/>
        </w:rPr>
        <w:t>$fontFamily</w:t>
      </w:r>
      <w:r w:rsidRPr="004643F8">
        <w:t>, která</w:t>
      </w:r>
      <w:r>
        <w:t xml:space="preserve"> určuje font pro celou webovou stránku</w:t>
      </w:r>
      <w:r w:rsidR="00AE3685">
        <w:t xml:space="preserve">, </w:t>
      </w:r>
      <w:r>
        <w:t>takto:</w:t>
      </w:r>
    </w:p>
    <w:p w14:paraId="773DD779" w14:textId="77777777" w:rsidR="004643F8" w:rsidRDefault="004643F8" w:rsidP="004643F8">
      <w:pPr>
        <w:pStyle w:val="kdy"/>
      </w:pPr>
      <w:r w:rsidRPr="004643F8">
        <w:t>$fontFamily: -apple-system, system-ui, "Segoe UI", Roboto, Oxygen, "Fira</w:t>
      </w:r>
      <w:r>
        <w:t> </w:t>
      </w:r>
      <w:r w:rsidRPr="004643F8">
        <w:t>Sans", "Droid Sans", Ubuntu, Cantarell, sans-serif;</w:t>
      </w:r>
    </w:p>
    <w:p w14:paraId="1A8045EE" w14:textId="3C0E5975" w:rsidR="004643F8" w:rsidRPr="00665A5F" w:rsidRDefault="004643F8" w:rsidP="004643F8">
      <w:pPr>
        <w:pStyle w:val="Titulek"/>
      </w:pPr>
      <w:bookmarkStart w:id="570" w:name="_Toc512069762"/>
      <w:r>
        <w:t xml:space="preserve">Kód </w:t>
      </w:r>
      <w:r w:rsidR="00A93A63">
        <w:fldChar w:fldCharType="begin"/>
      </w:r>
      <w:r w:rsidR="00DA63B2">
        <w:instrText xml:space="preserve"> SEQ Kód \* ARABIC </w:instrText>
      </w:r>
      <w:r w:rsidR="00A93A63">
        <w:fldChar w:fldCharType="separate"/>
      </w:r>
      <w:r w:rsidR="00FF620C">
        <w:rPr>
          <w:noProof/>
        </w:rPr>
        <w:t>11</w:t>
      </w:r>
      <w:r w:rsidR="00A93A63">
        <w:rPr>
          <w:noProof/>
        </w:rPr>
        <w:fldChar w:fldCharType="end"/>
      </w:r>
      <w:r>
        <w:t xml:space="preserve"> - Definice proměnné $fontFamily určující font pro celou webovou stránku</w:t>
      </w:r>
      <w:r w:rsidR="00374129">
        <w:t xml:space="preserve"> [zdroj autor]</w:t>
      </w:r>
      <w:bookmarkEnd w:id="570"/>
    </w:p>
    <w:p w14:paraId="4607706F" w14:textId="77777777" w:rsidR="002603C7" w:rsidRDefault="004643F8" w:rsidP="00697177">
      <w:pPr>
        <w:pStyle w:val="0Bezny"/>
      </w:pPr>
      <w:r>
        <w:t xml:space="preserve">Počet definovaných fontů se může zdát větší, jelikož pro různé operační systémy je nutno definovat jiné fonty. Výše uvedený zápis se stará o definice fontů na operačních systémech </w:t>
      </w:r>
      <w:r w:rsidR="000E0FF0">
        <w:t xml:space="preserve">iOS, macOS, Windows, Android, Chrome OS, Firefox OS a na některých linuxových distribucích. </w:t>
      </w:r>
    </w:p>
    <w:p w14:paraId="26713C46" w14:textId="77777777" w:rsidR="000E0FF0" w:rsidRDefault="000E0FF0" w:rsidP="00390468">
      <w:pPr>
        <w:pStyle w:val="2rove"/>
        <w:numPr>
          <w:ilvl w:val="1"/>
          <w:numId w:val="31"/>
        </w:numPr>
        <w:ind w:left="851" w:hanging="851"/>
      </w:pPr>
      <w:bookmarkStart w:id="571" w:name="_Toc510899368"/>
      <w:bookmarkStart w:id="572" w:name="_Toc512069687"/>
      <w:r>
        <w:lastRenderedPageBreak/>
        <w:t>Pomocné třídy</w:t>
      </w:r>
      <w:bookmarkEnd w:id="571"/>
      <w:bookmarkEnd w:id="572"/>
    </w:p>
    <w:p w14:paraId="61221D1F" w14:textId="77777777" w:rsidR="000E0FF0" w:rsidRDefault="000E0FF0" w:rsidP="000E0FF0">
      <w:pPr>
        <w:pStyle w:val="0Bezny"/>
      </w:pPr>
      <w:r>
        <w:t xml:space="preserve">SCSS část knihovny obsahuje taktéž 5 typů pomocných tříd. </w:t>
      </w:r>
      <w:r w:rsidR="00A76A56">
        <w:t xml:space="preserve">Jedná se o třídy </w:t>
      </w:r>
      <w:r w:rsidR="00404F78">
        <w:t>ovlivňující zobrazování prvků, obtékání prvků, pozicování, zarovná</w:t>
      </w:r>
      <w:r w:rsidR="00AE3685">
        <w:t>vá</w:t>
      </w:r>
      <w:r w:rsidR="00404F78">
        <w:t xml:space="preserve">ní a zalamování textu a třídy pro rychlé vytvoření hover efektu (efekt po najetí myší na prvek) odkazů. </w:t>
      </w:r>
    </w:p>
    <w:p w14:paraId="74C42A57" w14:textId="77777777" w:rsidR="00404F78" w:rsidRDefault="00404F78" w:rsidP="00404F78">
      <w:pPr>
        <w:pStyle w:val="kdy"/>
      </w:pPr>
      <w:r>
        <w:t>.h-linkUnderlineHover {</w:t>
      </w:r>
    </w:p>
    <w:p w14:paraId="24994404" w14:textId="77777777" w:rsidR="00404F78" w:rsidRDefault="00404F78" w:rsidP="00404F78">
      <w:pPr>
        <w:pStyle w:val="kdy"/>
      </w:pPr>
      <w:r>
        <w:t xml:space="preserve">  text-decoration: none !important;</w:t>
      </w:r>
    </w:p>
    <w:p w14:paraId="26D32366" w14:textId="77777777" w:rsidR="00404F78" w:rsidRDefault="00404F78" w:rsidP="00404F78">
      <w:pPr>
        <w:pStyle w:val="kdy"/>
      </w:pPr>
      <w:r>
        <w:t xml:space="preserve">  &amp;:hover {</w:t>
      </w:r>
    </w:p>
    <w:p w14:paraId="0D01C0A5" w14:textId="77777777" w:rsidR="00404F78" w:rsidRDefault="00404F78" w:rsidP="00404F78">
      <w:pPr>
        <w:pStyle w:val="kdy"/>
      </w:pPr>
      <w:r>
        <w:t xml:space="preserve">    text-decoration: underline !important;</w:t>
      </w:r>
    </w:p>
    <w:p w14:paraId="17484373" w14:textId="77777777" w:rsidR="00404F78" w:rsidRDefault="00404F78" w:rsidP="00404F78">
      <w:pPr>
        <w:pStyle w:val="kdy"/>
      </w:pPr>
      <w:r>
        <w:t xml:space="preserve">  }</w:t>
      </w:r>
    </w:p>
    <w:p w14:paraId="4A504D85" w14:textId="77777777" w:rsidR="00404F78" w:rsidRDefault="00404F78" w:rsidP="00404F78">
      <w:pPr>
        <w:pStyle w:val="kdy"/>
      </w:pPr>
      <w:r>
        <w:t>}</w:t>
      </w:r>
    </w:p>
    <w:p w14:paraId="05BAD0BF" w14:textId="36329113" w:rsidR="00404F78" w:rsidRDefault="00404F78" w:rsidP="00404F78">
      <w:pPr>
        <w:pStyle w:val="Titulek"/>
      </w:pPr>
      <w:bookmarkStart w:id="573" w:name="_Toc512069763"/>
      <w:r>
        <w:t xml:space="preserve">Kód </w:t>
      </w:r>
      <w:r w:rsidR="00A93A63">
        <w:fldChar w:fldCharType="begin"/>
      </w:r>
      <w:r w:rsidR="00DA63B2">
        <w:instrText xml:space="preserve"> SEQ Kód \* ARABIC </w:instrText>
      </w:r>
      <w:r w:rsidR="00A93A63">
        <w:fldChar w:fldCharType="separate"/>
      </w:r>
      <w:r w:rsidR="00FF620C">
        <w:rPr>
          <w:noProof/>
        </w:rPr>
        <w:t>12</w:t>
      </w:r>
      <w:r w:rsidR="00A93A63">
        <w:rPr>
          <w:noProof/>
        </w:rPr>
        <w:fldChar w:fldCharType="end"/>
      </w:r>
      <w:r>
        <w:t xml:space="preserve"> - Pomocná třída pro rychlé vytvoření hover efektu odkazu v</w:t>
      </w:r>
      <w:r w:rsidR="00374129">
        <w:t> </w:t>
      </w:r>
      <w:r>
        <w:t>SCSS</w:t>
      </w:r>
      <w:r w:rsidR="00374129">
        <w:t xml:space="preserve"> [zdroj autor]</w:t>
      </w:r>
      <w:bookmarkEnd w:id="573"/>
    </w:p>
    <w:p w14:paraId="6AE6D24D" w14:textId="77777777" w:rsidR="00404F78" w:rsidRDefault="00404F78" w:rsidP="00404F78">
      <w:pPr>
        <w:pStyle w:val="0Bezny"/>
      </w:pPr>
      <w:r>
        <w:t>V kódu 12 lze vidět zápis pomocné třídy pro rychlé vytvoření hover efektu odkazu. Lze vidět, že</w:t>
      </w:r>
      <w:r w:rsidR="003E1EA4">
        <w:t> </w:t>
      </w:r>
      <w:r>
        <w:t>u</w:t>
      </w:r>
      <w:r w:rsidR="003E1EA4">
        <w:t> </w:t>
      </w:r>
      <w:r>
        <w:t xml:space="preserve">jednotlivých vlastností třídy je ještě zápis </w:t>
      </w:r>
      <w:r w:rsidRPr="00404F78">
        <w:rPr>
          <w:rStyle w:val="kdyChar"/>
        </w:rPr>
        <w:t>!important</w:t>
      </w:r>
      <w:r w:rsidRPr="00404F78">
        <w:t>.</w:t>
      </w:r>
      <w:r>
        <w:t xml:space="preserve"> Ten </w:t>
      </w:r>
      <w:r w:rsidR="00BF486F">
        <w:t xml:space="preserve">je použit u všech vlastností pomocných tříd. Zajišťuje tak, že vlastnosti pomocných tříd jsou uplatňovány přednostně – tudíž styly pomocných tříd by měly být aplikovány vždy, alespoň pokud není knihovna upravena či nejsou aplikovány další vlastní styly vývojáře. </w:t>
      </w:r>
    </w:p>
    <w:p w14:paraId="341EC68A" w14:textId="77777777" w:rsidR="00F72E89" w:rsidRDefault="00F72E89" w:rsidP="00404F78">
      <w:pPr>
        <w:pStyle w:val="0Bezny"/>
      </w:pPr>
      <w:r>
        <w:t>Některé pomocné třídy využívají i vlastnosti, které nejsou podporovány všemi prohlížeči</w:t>
      </w:r>
      <w:r w:rsidR="00F63BBF">
        <w:t>, na které je</w:t>
      </w:r>
      <w:r w:rsidR="003E1EA4">
        <w:t> </w:t>
      </w:r>
      <w:r w:rsidR="00F63BBF">
        <w:t xml:space="preserve">knihovna uzpůsobena. Na to je však potenciální vývojář upozorněn v dokumentaci knihovny. </w:t>
      </w:r>
    </w:p>
    <w:p w14:paraId="1BB36BA2" w14:textId="77777777" w:rsidR="00F63BBF" w:rsidRDefault="00F63BBF" w:rsidP="00390468">
      <w:pPr>
        <w:pStyle w:val="2rove"/>
        <w:numPr>
          <w:ilvl w:val="1"/>
          <w:numId w:val="31"/>
        </w:numPr>
        <w:ind w:left="851" w:hanging="851"/>
      </w:pPr>
      <w:bookmarkStart w:id="574" w:name="_Toc510899369"/>
      <w:bookmarkStart w:id="575" w:name="_Toc512069688"/>
      <w:r>
        <w:t>Grid systém</w:t>
      </w:r>
      <w:bookmarkEnd w:id="574"/>
      <w:bookmarkEnd w:id="575"/>
    </w:p>
    <w:p w14:paraId="4D34F4FA" w14:textId="77777777" w:rsidR="002D68B4" w:rsidRDefault="003E1EA4" w:rsidP="00F63BBF">
      <w:pPr>
        <w:pStyle w:val="0Bezny"/>
      </w:pPr>
      <w:r>
        <w:t xml:space="preserve">Grid systém vytvořené knihovny tvoří třída </w:t>
      </w:r>
      <w:r w:rsidRPr="00973621">
        <w:rPr>
          <w:rStyle w:val="kdyChar"/>
        </w:rPr>
        <w:t>container</w:t>
      </w:r>
      <w:r>
        <w:t xml:space="preserve">, která definuje rozměry obsahu stránky a zarovnává jej na střed. V rámci ní lze použít třídu </w:t>
      </w:r>
      <w:r w:rsidRPr="00973621">
        <w:rPr>
          <w:rStyle w:val="kdyChar"/>
        </w:rPr>
        <w:t>row</w:t>
      </w:r>
      <w:r>
        <w:t>, což je rodičovský prvek, v němž jsou následně definovány jednotlivé sloupce. Zápis příkladu z obrázků 3-5 pomocí vytvořené knihovny je ukázán v následujícím kódu</w:t>
      </w:r>
      <w:r w:rsidR="007A086B">
        <w:t xml:space="preserve"> a </w:t>
      </w:r>
      <w:r w:rsidR="00EA74B9">
        <w:t xml:space="preserve">výsledek v následujícím </w:t>
      </w:r>
      <w:r w:rsidR="007A086B">
        <w:t>obrázku</w:t>
      </w:r>
      <w:r>
        <w:t xml:space="preserve">. </w:t>
      </w:r>
    </w:p>
    <w:p w14:paraId="03A6ED78" w14:textId="77777777" w:rsidR="00A92821" w:rsidRDefault="00A92821" w:rsidP="00A92821">
      <w:pPr>
        <w:pStyle w:val="kdy"/>
      </w:pPr>
      <w:r>
        <w:t>&lt;div class=“container“&gt;</w:t>
      </w:r>
    </w:p>
    <w:p w14:paraId="35F0D57C" w14:textId="77777777" w:rsidR="00A92821" w:rsidRDefault="00A92821" w:rsidP="00A92821">
      <w:pPr>
        <w:pStyle w:val="kdy"/>
      </w:pPr>
      <w:r>
        <w:t xml:space="preserve">  &lt;div class=“row&gt;</w:t>
      </w:r>
    </w:p>
    <w:p w14:paraId="733AB50F" w14:textId="77777777" w:rsidR="00A92821" w:rsidRDefault="00A92821" w:rsidP="00A92821">
      <w:pPr>
        <w:pStyle w:val="kdy"/>
      </w:pPr>
      <w:r>
        <w:t xml:space="preserve">    &lt;div class=“</w:t>
      </w:r>
      <w:r w:rsidR="00374129">
        <w:t>column xs-12 sm-6 lg-8</w:t>
      </w:r>
      <w:r>
        <w:t>“&gt;</w:t>
      </w:r>
    </w:p>
    <w:p w14:paraId="2E40F770" w14:textId="77777777" w:rsidR="00A92821" w:rsidRDefault="00A92821" w:rsidP="00A92821">
      <w:pPr>
        <w:pStyle w:val="kdy"/>
      </w:pPr>
      <w:r>
        <w:t xml:space="preserve">      1</w:t>
      </w:r>
    </w:p>
    <w:p w14:paraId="0D614840" w14:textId="77777777" w:rsidR="00A92821" w:rsidRDefault="00A92821" w:rsidP="00A92821">
      <w:pPr>
        <w:pStyle w:val="kdy"/>
      </w:pPr>
      <w:r>
        <w:t xml:space="preserve">    &lt;/div&gt;</w:t>
      </w:r>
    </w:p>
    <w:p w14:paraId="681D7A71" w14:textId="77777777" w:rsidR="00A92821" w:rsidRDefault="00A92821" w:rsidP="00A92821">
      <w:pPr>
        <w:pStyle w:val="kdy"/>
      </w:pPr>
      <w:r>
        <w:t xml:space="preserve">    &lt;div class=“</w:t>
      </w:r>
      <w:r w:rsidR="00374129">
        <w:t>column xs-12 sm-6 lg-4</w:t>
      </w:r>
      <w:r>
        <w:t>“&gt;</w:t>
      </w:r>
    </w:p>
    <w:p w14:paraId="4DEF2DEC" w14:textId="77777777" w:rsidR="00A92821" w:rsidRDefault="00A92821" w:rsidP="00A92821">
      <w:pPr>
        <w:pStyle w:val="kdy"/>
      </w:pPr>
      <w:r>
        <w:t xml:space="preserve">      2</w:t>
      </w:r>
    </w:p>
    <w:p w14:paraId="6BC18DA6" w14:textId="77777777" w:rsidR="00A92821" w:rsidRDefault="00A92821" w:rsidP="00A92821">
      <w:pPr>
        <w:pStyle w:val="kdy"/>
      </w:pPr>
      <w:r>
        <w:t xml:space="preserve">    &lt;/div&gt;</w:t>
      </w:r>
    </w:p>
    <w:p w14:paraId="7B640E1D" w14:textId="77777777" w:rsidR="00A92821" w:rsidRDefault="00A92821" w:rsidP="00A92821">
      <w:pPr>
        <w:pStyle w:val="kdy"/>
      </w:pPr>
      <w:r>
        <w:t xml:space="preserve">  &lt;/div&gt;</w:t>
      </w:r>
    </w:p>
    <w:p w14:paraId="487E75A1" w14:textId="77777777" w:rsidR="002D68B4" w:rsidRDefault="00A92821" w:rsidP="00374129">
      <w:pPr>
        <w:pStyle w:val="kdy"/>
      </w:pPr>
      <w:r>
        <w:t>&lt;/div&gt;</w:t>
      </w:r>
    </w:p>
    <w:p w14:paraId="36738E83" w14:textId="37A0FC8B" w:rsidR="00374129" w:rsidRDefault="00374129" w:rsidP="00374129">
      <w:pPr>
        <w:pStyle w:val="Titulek"/>
      </w:pPr>
      <w:bookmarkStart w:id="576" w:name="_Toc512069764"/>
      <w:r>
        <w:t xml:space="preserve">Kód </w:t>
      </w:r>
      <w:r w:rsidR="00A93A63">
        <w:fldChar w:fldCharType="begin"/>
      </w:r>
      <w:r w:rsidR="00DA63B2">
        <w:instrText xml:space="preserve"> SEQ Kód \* ARABIC </w:instrText>
      </w:r>
      <w:r w:rsidR="00A93A63">
        <w:fldChar w:fldCharType="separate"/>
      </w:r>
      <w:r w:rsidR="00FF620C">
        <w:rPr>
          <w:noProof/>
        </w:rPr>
        <w:t>13</w:t>
      </w:r>
      <w:r w:rsidR="00A93A63">
        <w:rPr>
          <w:noProof/>
        </w:rPr>
        <w:fldChar w:fldCharType="end"/>
      </w:r>
      <w:r>
        <w:t xml:space="preserve"> -  Zápis uvažovaného příkladu z obrázků 3-5 pomocí vytvořené knihovny [zdroj autor]</w:t>
      </w:r>
      <w:bookmarkEnd w:id="576"/>
    </w:p>
    <w:p w14:paraId="0A2EF615" w14:textId="77777777" w:rsidR="00EA74B9" w:rsidRDefault="00EA74B9" w:rsidP="00EA74B9">
      <w:pPr>
        <w:keepNext/>
      </w:pPr>
      <w:r>
        <w:rPr>
          <w:noProof/>
        </w:rPr>
        <w:lastRenderedPageBreak/>
        <w:drawing>
          <wp:inline distT="0" distB="0" distL="0" distR="0" wp14:anchorId="033FEBA1" wp14:editId="463F3EF4">
            <wp:extent cx="5579745" cy="2355215"/>
            <wp:effectExtent l="0" t="0" r="1905" b="698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579745" cy="2355215"/>
                    </a:xfrm>
                    <a:prstGeom prst="rect">
                      <a:avLst/>
                    </a:prstGeom>
                  </pic:spPr>
                </pic:pic>
              </a:graphicData>
            </a:graphic>
          </wp:inline>
        </w:drawing>
      </w:r>
    </w:p>
    <w:p w14:paraId="46A349D6" w14:textId="1A341826" w:rsidR="007A086B" w:rsidRPr="007A086B" w:rsidRDefault="00EA74B9" w:rsidP="00EA74B9">
      <w:pPr>
        <w:pStyle w:val="Titulek"/>
      </w:pPr>
      <w:bookmarkStart w:id="577" w:name="_Toc512069732"/>
      <w:r>
        <w:t xml:space="preserve">Obrázek </w:t>
      </w:r>
      <w:r w:rsidR="00A93A63">
        <w:fldChar w:fldCharType="begin"/>
      </w:r>
      <w:r w:rsidR="00DA63B2">
        <w:instrText xml:space="preserve"> SEQ Obrázek \* ARABIC </w:instrText>
      </w:r>
      <w:r w:rsidR="00A93A63">
        <w:fldChar w:fldCharType="separate"/>
      </w:r>
      <w:r w:rsidR="00FF620C">
        <w:rPr>
          <w:noProof/>
        </w:rPr>
        <w:t>20</w:t>
      </w:r>
      <w:r w:rsidR="00A93A63">
        <w:rPr>
          <w:noProof/>
        </w:rPr>
        <w:fldChar w:fldCharType="end"/>
      </w:r>
      <w:r>
        <w:t xml:space="preserve"> - Ukázka uvažovaného příkladu z obrázků 3-5 vytvořená pomocí knihovny skar-is. První řádek představuje zobrazení prvků na desktopovém rozlišení, druhý na tabletu a poslední na mobilním telefonu.</w:t>
      </w:r>
      <w:r w:rsidR="000279CF">
        <w:t xml:space="preserve"> [zdroj autor]</w:t>
      </w:r>
      <w:bookmarkEnd w:id="577"/>
    </w:p>
    <w:p w14:paraId="01547827" w14:textId="77777777" w:rsidR="00374129" w:rsidRDefault="00374129" w:rsidP="00374129">
      <w:pPr>
        <w:pStyle w:val="0Bezny"/>
      </w:pPr>
      <w:r>
        <w:t xml:space="preserve">Samotný sloupec definuje třída </w:t>
      </w:r>
      <w:r w:rsidRPr="00374129">
        <w:rPr>
          <w:rStyle w:val="kdyChar"/>
        </w:rPr>
        <w:t>column</w:t>
      </w:r>
      <w:r w:rsidRPr="00374129">
        <w:t xml:space="preserve"> </w:t>
      </w:r>
      <w:r>
        <w:t xml:space="preserve">– bez použití dalších tříd se s ní pak sloupce chovají tak, že si rovnoměrně rozdělí zbývající prostor řádku. V případě použití tříd ve tvaru </w:t>
      </w:r>
      <w:r w:rsidRPr="00374129">
        <w:rPr>
          <w:rStyle w:val="kdyChar"/>
        </w:rPr>
        <w:t>(breakpoint)-(číslo)</w:t>
      </w:r>
      <w:r w:rsidRPr="00374129">
        <w:t xml:space="preserve"> </w:t>
      </w:r>
      <w:r>
        <w:t xml:space="preserve">pak sloupce zabírají určitý počet sloupců s celkově možného počtu sloupců (defaultně 12). Další možností je použití tříd ve tvaru </w:t>
      </w:r>
      <w:r w:rsidR="004C1FE6" w:rsidRPr="004C1FE6">
        <w:rPr>
          <w:rStyle w:val="kdyChar"/>
        </w:rPr>
        <w:t>(breakpoint)-stretch</w:t>
      </w:r>
      <w:r w:rsidR="004C1FE6">
        <w:t xml:space="preserve"> nebo </w:t>
      </w:r>
      <w:r w:rsidR="004C1FE6" w:rsidRPr="004C1FE6">
        <w:rPr>
          <w:rStyle w:val="kdyChar"/>
        </w:rPr>
        <w:t>(breakpoint)-default</w:t>
      </w:r>
      <w:r w:rsidR="004C1FE6">
        <w:t xml:space="preserve">. Sloupec s první ze zmíněných </w:t>
      </w:r>
      <w:r w:rsidR="00AE3685">
        <w:t xml:space="preserve">tříd </w:t>
      </w:r>
      <w:r w:rsidR="004C1FE6">
        <w:t xml:space="preserve">bude široký pouze tak, jak široký je jeho obsah a druhá zmíněná třída navozuje opět </w:t>
      </w:r>
      <w:r w:rsidR="002B0730">
        <w:t>výchozí</w:t>
      </w:r>
      <w:r w:rsidR="004C1FE6">
        <w:t xml:space="preserve"> chování sloupce v případě, že na menších rozlišeních se sloupec chová jinak (nedefaultně). </w:t>
      </w:r>
    </w:p>
    <w:p w14:paraId="209228BE" w14:textId="77777777" w:rsidR="004C1FE6" w:rsidRDefault="004C1FE6" w:rsidP="00374129">
      <w:pPr>
        <w:pStyle w:val="0Bezny"/>
      </w:pPr>
      <w:r>
        <w:t>Grid systém má však kromě, dalo by se říci základního chování, více možností než jen měnit rozměrové chování sloupců. Celkově je rozdělen do devíti částí, z nichž první je de facto vysvětlena v odstavci výše. Mezi další části patří:</w:t>
      </w:r>
    </w:p>
    <w:p w14:paraId="2231B9D3" w14:textId="77777777" w:rsidR="004C1FE6" w:rsidRDefault="004C1FE6" w:rsidP="00B14770">
      <w:pPr>
        <w:pStyle w:val="0Bezny"/>
        <w:numPr>
          <w:ilvl w:val="0"/>
          <w:numId w:val="38"/>
        </w:numPr>
        <w:spacing w:after="160"/>
        <w:ind w:left="851" w:hanging="851"/>
      </w:pPr>
      <w:r>
        <w:rPr>
          <w:b/>
        </w:rPr>
        <w:t>Orders</w:t>
      </w:r>
      <w:r>
        <w:t xml:space="preserve"> – třídy pro změnu pořadí sloupce. Sloupec lze rámci breakpointů ovlivňovat tak, aby byl první či poslední.</w:t>
      </w:r>
    </w:p>
    <w:p w14:paraId="68B2867D" w14:textId="77777777" w:rsidR="004C1FE6" w:rsidRPr="0060675B" w:rsidRDefault="004C1FE6" w:rsidP="00B14770">
      <w:pPr>
        <w:pStyle w:val="0Bezny"/>
        <w:numPr>
          <w:ilvl w:val="0"/>
          <w:numId w:val="38"/>
        </w:numPr>
        <w:spacing w:after="160"/>
        <w:ind w:left="851" w:hanging="851"/>
        <w:rPr>
          <w:b/>
        </w:rPr>
      </w:pPr>
      <w:r w:rsidRPr="004C1FE6">
        <w:rPr>
          <w:b/>
        </w:rPr>
        <w:t>Align-self</w:t>
      </w:r>
      <w:r>
        <w:rPr>
          <w:b/>
        </w:rPr>
        <w:t xml:space="preserve"> – </w:t>
      </w:r>
      <w:r>
        <w:t xml:space="preserve">třídy pro změnu </w:t>
      </w:r>
      <w:r w:rsidR="0060675B">
        <w:t xml:space="preserve">flexbox vlastnosti </w:t>
      </w:r>
      <w:r w:rsidR="0060675B" w:rsidRPr="00EA74B9">
        <w:rPr>
          <w:rStyle w:val="kdyChar"/>
        </w:rPr>
        <w:t>align-self</w:t>
      </w:r>
      <w:r w:rsidR="0060675B">
        <w:t xml:space="preserve"> jednotlivých sloupců (sloupec je</w:t>
      </w:r>
      <w:r w:rsidR="00E60159">
        <w:t> </w:t>
      </w:r>
      <w:r w:rsidR="0060675B">
        <w:t>v kontextu k </w:t>
      </w:r>
      <w:r w:rsidR="0060675B" w:rsidRPr="0060675B">
        <w:rPr>
          <w:rStyle w:val="kdyChar"/>
        </w:rPr>
        <w:t>row</w:t>
      </w:r>
      <w:r w:rsidR="0060675B" w:rsidRPr="0060675B">
        <w:t xml:space="preserve"> </w:t>
      </w:r>
      <w:r w:rsidR="0060675B">
        <w:t>vlastně flex položkou)</w:t>
      </w:r>
    </w:p>
    <w:p w14:paraId="23DE5FC3" w14:textId="77777777"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Directions – </w:t>
      </w:r>
      <w:r>
        <w:t xml:space="preserve">ovlivňuje vlastnost </w:t>
      </w:r>
      <w:r w:rsidRPr="00EA74B9">
        <w:rPr>
          <w:rStyle w:val="kdyChar"/>
        </w:rPr>
        <w:t>flex-direction</w:t>
      </w:r>
      <w:r>
        <w:t xml:space="preserve"> třídy </w:t>
      </w:r>
      <w:r w:rsidRPr="0060675B">
        <w:rPr>
          <w:rStyle w:val="kdyChar"/>
        </w:rPr>
        <w:t>row</w:t>
      </w:r>
    </w:p>
    <w:p w14:paraId="250C7EAE" w14:textId="77777777"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Wraps – </w:t>
      </w:r>
      <w:r>
        <w:t xml:space="preserve">ovlivňuje vlastnost </w:t>
      </w:r>
      <w:r w:rsidRPr="00EA74B9">
        <w:rPr>
          <w:rStyle w:val="kdyChar"/>
        </w:rPr>
        <w:t>flex-wrap</w:t>
      </w:r>
      <w:r>
        <w:t xml:space="preserve"> třídy </w:t>
      </w:r>
      <w:r w:rsidRPr="0060675B">
        <w:rPr>
          <w:rStyle w:val="kdyChar"/>
        </w:rPr>
        <w:t>row</w:t>
      </w:r>
    </w:p>
    <w:p w14:paraId="6B648D95" w14:textId="77777777"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Justify – </w:t>
      </w:r>
      <w:r>
        <w:t xml:space="preserve">ovlivňuje vlastnost </w:t>
      </w:r>
      <w:r w:rsidRPr="00EA74B9">
        <w:rPr>
          <w:rStyle w:val="kdyChar"/>
        </w:rPr>
        <w:t>justify-content</w:t>
      </w:r>
      <w:r>
        <w:t xml:space="preserve"> třídy </w:t>
      </w:r>
      <w:r w:rsidRPr="0060675B">
        <w:rPr>
          <w:rStyle w:val="kdyChar"/>
        </w:rPr>
        <w:t>row</w:t>
      </w:r>
    </w:p>
    <w:p w14:paraId="0B988C10" w14:textId="77777777" w:rsidR="0060675B" w:rsidRDefault="0060675B" w:rsidP="00B14770">
      <w:pPr>
        <w:pStyle w:val="0Bezny"/>
        <w:numPr>
          <w:ilvl w:val="0"/>
          <w:numId w:val="38"/>
        </w:numPr>
        <w:spacing w:after="160"/>
        <w:ind w:left="851" w:hanging="851"/>
        <w:rPr>
          <w:rStyle w:val="kdyChar"/>
        </w:rPr>
      </w:pPr>
      <w:r>
        <w:rPr>
          <w:b/>
        </w:rPr>
        <w:t xml:space="preserve">Items </w:t>
      </w:r>
      <w:r>
        <w:t xml:space="preserve">– ovlivňuje vlastnost </w:t>
      </w:r>
      <w:r w:rsidRPr="00EA74B9">
        <w:rPr>
          <w:rStyle w:val="kdyChar"/>
        </w:rPr>
        <w:t>align-items</w:t>
      </w:r>
      <w:r>
        <w:t xml:space="preserve"> třídy </w:t>
      </w:r>
      <w:r w:rsidRPr="0060675B">
        <w:rPr>
          <w:rStyle w:val="kdyChar"/>
        </w:rPr>
        <w:t>row</w:t>
      </w:r>
      <w:r>
        <w:rPr>
          <w:rStyle w:val="kdyChar"/>
        </w:rPr>
        <w:t xml:space="preserve"> </w:t>
      </w:r>
    </w:p>
    <w:p w14:paraId="7641E9E5" w14:textId="77777777" w:rsidR="0060675B" w:rsidRDefault="0060675B" w:rsidP="00B14770">
      <w:pPr>
        <w:pStyle w:val="0Bezny"/>
        <w:numPr>
          <w:ilvl w:val="0"/>
          <w:numId w:val="38"/>
        </w:numPr>
        <w:spacing w:after="160"/>
        <w:ind w:left="851" w:hanging="851"/>
        <w:rPr>
          <w:rStyle w:val="kdyChar"/>
        </w:rPr>
      </w:pPr>
      <w:r w:rsidRPr="0060675B">
        <w:rPr>
          <w:b/>
        </w:rPr>
        <w:t>Content</w:t>
      </w:r>
      <w:r w:rsidRPr="0060675B">
        <w:t xml:space="preserve"> </w:t>
      </w:r>
      <w:r>
        <w:t xml:space="preserve">– ovlivňuje vlastnost </w:t>
      </w:r>
      <w:r w:rsidRPr="00EA74B9">
        <w:rPr>
          <w:rStyle w:val="kdyChar"/>
        </w:rPr>
        <w:t>align-content</w:t>
      </w:r>
      <w:r>
        <w:t xml:space="preserve"> třídy </w:t>
      </w:r>
      <w:r w:rsidRPr="0060675B">
        <w:rPr>
          <w:rStyle w:val="kdyChar"/>
        </w:rPr>
        <w:t>row</w:t>
      </w:r>
    </w:p>
    <w:p w14:paraId="59B6FD36" w14:textId="77777777" w:rsidR="0060675B" w:rsidRPr="00E97895" w:rsidRDefault="0060675B" w:rsidP="00B14770">
      <w:pPr>
        <w:pStyle w:val="0Bezny"/>
        <w:numPr>
          <w:ilvl w:val="0"/>
          <w:numId w:val="38"/>
        </w:numPr>
        <w:spacing w:after="160"/>
        <w:ind w:left="851" w:hanging="851"/>
        <w:rPr>
          <w:rFonts w:ascii="Courier New" w:hAnsi="Courier New"/>
          <w:noProof/>
          <w:color w:val="000000" w:themeColor="text1"/>
          <w:sz w:val="20"/>
        </w:rPr>
      </w:pPr>
      <w:r>
        <w:rPr>
          <w:b/>
        </w:rPr>
        <w:lastRenderedPageBreak/>
        <w:t xml:space="preserve">Hide – </w:t>
      </w:r>
      <w:r>
        <w:t>umožňuje prvky skrývat a zase zobrazovat v rámci breakpointů</w:t>
      </w:r>
    </w:p>
    <w:p w14:paraId="5C1CE6BE" w14:textId="77777777" w:rsidR="00E97895" w:rsidRDefault="00E97895" w:rsidP="00E97895">
      <w:pPr>
        <w:pStyle w:val="0Bezny"/>
      </w:pPr>
      <w:r>
        <w:t xml:space="preserve">Jak je ze seznamu vidět, většina tříd ovlivňuje flexboxové vlastnosti – autor práce se snaží těchto vlastností co nejvíce využít. Díky nim lze snadno obsah různorodě zarovnávat a s drobnými úpravami může být tato část knihovny použita i pro tvorbu vertikálního grid systému. Flexboxové třídy grid systému se totiž orientují dle osy flex kontejneru (tím je v tomto případě </w:t>
      </w:r>
      <w:r w:rsidRPr="00E97895">
        <w:rPr>
          <w:rStyle w:val="kdyChar"/>
        </w:rPr>
        <w:t>row</w:t>
      </w:r>
      <w:r>
        <w:rPr>
          <w:rStyle w:val="ZzAnglickyUS"/>
        </w:rPr>
        <w:t xml:space="preserve">). </w:t>
      </w:r>
      <w:r w:rsidRPr="00E97895">
        <w:t xml:space="preserve">V souboru nastavení – </w:t>
      </w:r>
      <w:r w:rsidRPr="00B13F8A">
        <w:rPr>
          <w:rStyle w:val="kdyChar"/>
        </w:rPr>
        <w:t>settings</w:t>
      </w:r>
      <w:r w:rsidR="00B13F8A" w:rsidRPr="00B13F8A">
        <w:rPr>
          <w:rStyle w:val="kdyChar"/>
        </w:rPr>
        <w:t>.scss</w:t>
      </w:r>
      <w:r w:rsidRPr="00E97895">
        <w:t xml:space="preserve"> je pak </w:t>
      </w:r>
      <w:r>
        <w:t>proměnná</w:t>
      </w:r>
      <w:ins w:id="578" w:author="Jiří Škára" w:date="2018-04-19T22:10:00Z">
        <w:r w:rsidR="00F63EF7">
          <w:t>,</w:t>
        </w:r>
      </w:ins>
      <w:r>
        <w:t xml:space="preserve"> ve které jsou jednotlivé názvy částí grid systému. Smazáním některých z nich pak může vývojář určit, které části potřebuje a díky nevytvoření některých částí zmenšit tak</w:t>
      </w:r>
      <w:r w:rsidR="00E60159">
        <w:t> </w:t>
      </w:r>
      <w:r>
        <w:t xml:space="preserve">velikost výsledného CSS souboru. </w:t>
      </w:r>
    </w:p>
    <w:p w14:paraId="5BCCF6F7" w14:textId="77777777" w:rsidR="00E97895" w:rsidRDefault="0018271B" w:rsidP="00E97895">
      <w:pPr>
        <w:pStyle w:val="0Bezny"/>
      </w:pPr>
      <w:r>
        <w:t>Při vývoji grid systému narazil autor na problém s prohlížečem Internet Explorer</w:t>
      </w:r>
      <w:r w:rsidR="00F93F21">
        <w:t xml:space="preserve"> </w:t>
      </w:r>
      <w:r>
        <w:t>kvůli jeho špatné podpoře flexboxu</w:t>
      </w:r>
      <w:r w:rsidR="00F93F21">
        <w:t>. M</w:t>
      </w:r>
      <w:r>
        <w:t xml:space="preserve">usel tak k zápisu flexboxových vlastností vždy definovat jednotky a u sloupců grid systému definovat maximální šířku stejnou jako vlastnost </w:t>
      </w:r>
      <w:r w:rsidRPr="00EA74B9">
        <w:rPr>
          <w:rStyle w:val="kdyChar"/>
        </w:rPr>
        <w:t>flex-basis</w:t>
      </w:r>
      <w:r>
        <w:t xml:space="preserve">. Tyto opravy zprovoznily grid systém i na prohlížeči Internet Explorer, avšak navýšily velikost výsledného CSS souboru. </w:t>
      </w:r>
    </w:p>
    <w:p w14:paraId="612B49CE" w14:textId="77777777" w:rsidR="008A3609" w:rsidRPr="008A3609" w:rsidRDefault="008A3609" w:rsidP="00FA0AAA">
      <w:pPr>
        <w:pStyle w:val="2rove"/>
        <w:numPr>
          <w:ilvl w:val="1"/>
          <w:numId w:val="31"/>
        </w:numPr>
        <w:ind w:left="851" w:hanging="851"/>
      </w:pPr>
      <w:bookmarkStart w:id="579" w:name="_Toc510899370"/>
      <w:bookmarkStart w:id="580" w:name="_Ref511577058"/>
      <w:bookmarkStart w:id="581" w:name="_Toc512069689"/>
      <w:r>
        <w:t>Komponenty</w:t>
      </w:r>
      <w:bookmarkEnd w:id="579"/>
      <w:bookmarkEnd w:id="580"/>
      <w:bookmarkEnd w:id="581"/>
    </w:p>
    <w:p w14:paraId="54BB4923" w14:textId="33DFFB7B" w:rsidR="00FF620C" w:rsidRDefault="008A3609" w:rsidP="00697177">
      <w:pPr>
        <w:pStyle w:val="0Bezny"/>
        <w:rPr>
          <w:ins w:id="582" w:author="Martin Škára" w:date="2018-04-21T10:23:00Z"/>
        </w:rPr>
      </w:pPr>
      <w:r>
        <w:t xml:space="preserve">Největší částí knihovny jsou předpřipravené komponenty, kvůli některým z nich knihovna využívá i JavaScript. </w:t>
      </w:r>
      <w:r w:rsidR="00FC24A8">
        <w:t>Každá z komponent je obsažena ve vlastním SCSS souboru, případně má i vlastní</w:t>
      </w:r>
      <w:r w:rsidR="005B50F7">
        <w:t xml:space="preserve"> javascriptový </w:t>
      </w:r>
      <w:r w:rsidR="00FC24A8">
        <w:t xml:space="preserve">soubor. Většina komponent obsahuje vlastnosti, které lze snadno změnit v souboru </w:t>
      </w:r>
      <w:r w:rsidR="00FC24A8" w:rsidRPr="00B13F8A">
        <w:rPr>
          <w:rStyle w:val="kdyChar"/>
        </w:rPr>
        <w:t>settings.scss</w:t>
      </w:r>
      <w:r w:rsidR="00FC24A8">
        <w:t xml:space="preserve">. </w:t>
      </w:r>
      <w:r w:rsidR="00390468">
        <w:t xml:space="preserve">V následujících podkapitolách jsou jednotlivé komponenty popsány. </w:t>
      </w:r>
    </w:p>
    <w:p w14:paraId="09A902E0" w14:textId="741FFAF5" w:rsidR="00FC24A8" w:rsidRPr="00FF620C" w:rsidRDefault="00FF620C" w:rsidP="00FF620C">
      <w:pPr>
        <w:widowControl/>
        <w:spacing w:before="0" w:beforeAutospacing="0" w:after="160" w:afterAutospacing="0" w:line="259" w:lineRule="auto"/>
        <w:jc w:val="left"/>
        <w:rPr>
          <w:rFonts w:eastAsiaTheme="minorHAnsi" w:cstheme="minorBidi"/>
          <w:sz w:val="22"/>
          <w:lang w:eastAsia="en-US"/>
          <w:rPrChange w:id="583" w:author="Martin Škára" w:date="2018-04-21T10:23:00Z">
            <w:rPr/>
          </w:rPrChange>
        </w:rPr>
        <w:pPrChange w:id="584" w:author="Martin Škára" w:date="2018-04-21T10:23:00Z">
          <w:pPr>
            <w:pStyle w:val="0Bezny"/>
          </w:pPr>
        </w:pPrChange>
      </w:pPr>
      <w:ins w:id="585" w:author="Martin Škára" w:date="2018-04-21T10:23:00Z">
        <w:r>
          <w:br w:type="page"/>
        </w:r>
      </w:ins>
    </w:p>
    <w:p w14:paraId="2FF1B3BC" w14:textId="77777777" w:rsidR="00FC24A8" w:rsidRDefault="00FC24A8" w:rsidP="00FC24A8">
      <w:pPr>
        <w:pStyle w:val="3rove"/>
        <w:numPr>
          <w:ilvl w:val="2"/>
          <w:numId w:val="31"/>
        </w:numPr>
        <w:ind w:left="851" w:hanging="851"/>
      </w:pPr>
      <w:bookmarkStart w:id="586" w:name="_Toc510899371"/>
      <w:bookmarkStart w:id="587" w:name="_Toc512069690"/>
      <w:r>
        <w:lastRenderedPageBreak/>
        <w:t>Textové komponenty</w:t>
      </w:r>
      <w:bookmarkEnd w:id="586"/>
      <w:bookmarkEnd w:id="587"/>
    </w:p>
    <w:p w14:paraId="6688FBFA" w14:textId="77777777" w:rsidR="00087CF4" w:rsidRPr="00FC24A8" w:rsidRDefault="00FC24A8" w:rsidP="00087CF4">
      <w:pPr>
        <w:pStyle w:val="0Bezny"/>
        <w:keepNext/>
      </w:pPr>
      <w:r>
        <w:t>Jako textové komponenty je označována sada komponent nadpisů, komponenta odstavce a</w:t>
      </w:r>
      <w:r w:rsidR="00F93F21">
        <w:t> </w:t>
      </w:r>
      <w:r>
        <w:t>komponenta seznamu. Tyto komponenty autor zařadil do knihovny spíše jen pro případ, že</w:t>
      </w:r>
      <w:r w:rsidR="00F93F21">
        <w:t> </w:t>
      </w:r>
      <w:r>
        <w:t>by</w:t>
      </w:r>
      <w:r w:rsidR="00F93F21">
        <w:t> </w:t>
      </w:r>
      <w:r>
        <w:t>pomocí knihovny byl vytvářen jednoduchý web bez dalších externích stylů. Na různých projektech se totiž často textové prvky hodně liší a není tak moc užitečné upravovat již hotové</w:t>
      </w:r>
      <w:r w:rsidR="006C58D7">
        <w:t xml:space="preserve"> </w:t>
      </w:r>
      <w:r>
        <w:t>komponenty.</w:t>
      </w:r>
      <w:r w:rsidR="00087CF4">
        <w:t xml:space="preserve"> Pomocí proměnných je však těmto komponentám možné měnit vnější okraje, tučnost písma, velikost písma a velikost řádkování. </w:t>
      </w:r>
    </w:p>
    <w:p w14:paraId="30378701" w14:textId="77777777" w:rsidR="00087CF4" w:rsidRDefault="006C58D7" w:rsidP="00087CF4">
      <w:pPr>
        <w:pStyle w:val="Titulek"/>
      </w:pPr>
      <w:r>
        <w:rPr>
          <w:noProof/>
        </w:rPr>
        <w:drawing>
          <wp:inline distT="0" distB="0" distL="0" distR="0" wp14:anchorId="035EEAB7" wp14:editId="6B5F3150">
            <wp:extent cx="5581650" cy="3848100"/>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1650" cy="3848100"/>
                    </a:xfrm>
                    <a:prstGeom prst="rect">
                      <a:avLst/>
                    </a:prstGeom>
                    <a:noFill/>
                    <a:ln>
                      <a:noFill/>
                    </a:ln>
                  </pic:spPr>
                </pic:pic>
              </a:graphicData>
            </a:graphic>
          </wp:inline>
        </w:drawing>
      </w:r>
      <w:r w:rsidR="00087CF4" w:rsidRPr="00087CF4">
        <w:t xml:space="preserve"> </w:t>
      </w:r>
    </w:p>
    <w:p w14:paraId="5D42FB64" w14:textId="3F8D224D" w:rsidR="00087CF4" w:rsidRDefault="00087CF4" w:rsidP="00087CF4">
      <w:pPr>
        <w:pStyle w:val="Titulek"/>
      </w:pPr>
      <w:bookmarkStart w:id="588" w:name="_Toc512069733"/>
      <w:r>
        <w:t xml:space="preserve">Obrázek </w:t>
      </w:r>
      <w:r w:rsidR="00A93A63">
        <w:fldChar w:fldCharType="begin"/>
      </w:r>
      <w:r w:rsidR="00DA63B2">
        <w:instrText xml:space="preserve"> SEQ Obrázek \* ARABIC </w:instrText>
      </w:r>
      <w:r w:rsidR="00A93A63">
        <w:fldChar w:fldCharType="separate"/>
      </w:r>
      <w:r w:rsidR="00FF620C">
        <w:rPr>
          <w:noProof/>
        </w:rPr>
        <w:t>21</w:t>
      </w:r>
      <w:r w:rsidR="00A93A63">
        <w:rPr>
          <w:noProof/>
        </w:rPr>
        <w:fldChar w:fldCharType="end"/>
      </w:r>
      <w:r>
        <w:t xml:space="preserve"> - Textové komponenty vytvořené knihovny [zdroj autor]</w:t>
      </w:r>
      <w:bookmarkEnd w:id="588"/>
    </w:p>
    <w:p w14:paraId="6DB316D9" w14:textId="77777777" w:rsidR="00390468" w:rsidRDefault="00390468" w:rsidP="00390468">
      <w:pPr>
        <w:pStyle w:val="3rove"/>
        <w:numPr>
          <w:ilvl w:val="2"/>
          <w:numId w:val="31"/>
        </w:numPr>
        <w:ind w:left="851" w:hanging="851"/>
      </w:pPr>
      <w:bookmarkStart w:id="589" w:name="_Toc510899372"/>
      <w:bookmarkStart w:id="590" w:name="_Toc512069691"/>
      <w:r>
        <w:t>Drobečková navigace</w:t>
      </w:r>
      <w:bookmarkEnd w:id="589"/>
      <w:bookmarkEnd w:id="590"/>
    </w:p>
    <w:p w14:paraId="0A8075C7" w14:textId="77777777" w:rsidR="00390468" w:rsidRDefault="00FC24A8" w:rsidP="00390468">
      <w:pPr>
        <w:pStyle w:val="0Bezny"/>
      </w:pPr>
      <w:r>
        <w:t xml:space="preserve">Další z komponent je hotová drobečková navigace. Jako děliče mezi jednotlivými částmi cesty v navigaci jsou zde defaultně použita lomítka. Pomocí proměnných lze u komponenty měnit mezery a velikost písma. </w:t>
      </w:r>
    </w:p>
    <w:p w14:paraId="7D32F8FA" w14:textId="77777777" w:rsidR="00087CF4" w:rsidRDefault="00087CF4" w:rsidP="00087CF4">
      <w:pPr>
        <w:pStyle w:val="0Bezny"/>
        <w:keepNext/>
        <w:jc w:val="center"/>
      </w:pPr>
      <w:r>
        <w:rPr>
          <w:noProof/>
          <w:lang w:eastAsia="cs-CZ"/>
        </w:rPr>
        <w:drawing>
          <wp:inline distT="0" distB="0" distL="0" distR="0" wp14:anchorId="3DF3CB2A" wp14:editId="4CC5E2E6">
            <wp:extent cx="4838700" cy="371475"/>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4838700" cy="371475"/>
                    </a:xfrm>
                    <a:prstGeom prst="rect">
                      <a:avLst/>
                    </a:prstGeom>
                  </pic:spPr>
                </pic:pic>
              </a:graphicData>
            </a:graphic>
          </wp:inline>
        </w:drawing>
      </w:r>
    </w:p>
    <w:p w14:paraId="27869D09" w14:textId="2EACB58D" w:rsidR="00FC24A8" w:rsidRDefault="00087CF4" w:rsidP="00087CF4">
      <w:pPr>
        <w:pStyle w:val="Titulek"/>
        <w:jc w:val="left"/>
      </w:pPr>
      <w:bookmarkStart w:id="591" w:name="_Toc512069734"/>
      <w:r>
        <w:t xml:space="preserve">Obrázek </w:t>
      </w:r>
      <w:r w:rsidR="00A93A63">
        <w:fldChar w:fldCharType="begin"/>
      </w:r>
      <w:r w:rsidR="00DA63B2">
        <w:instrText xml:space="preserve"> SEQ Obrázek \* ARABIC </w:instrText>
      </w:r>
      <w:r w:rsidR="00A93A63">
        <w:fldChar w:fldCharType="separate"/>
      </w:r>
      <w:r w:rsidR="00FF620C">
        <w:rPr>
          <w:noProof/>
        </w:rPr>
        <w:t>22</w:t>
      </w:r>
      <w:r w:rsidR="00A93A63">
        <w:rPr>
          <w:noProof/>
        </w:rPr>
        <w:fldChar w:fldCharType="end"/>
      </w:r>
      <w:r>
        <w:t xml:space="preserve"> - Komponenta drobečkové navigace vytvořené knihovny [zdroj autor]</w:t>
      </w:r>
      <w:bookmarkEnd w:id="591"/>
    </w:p>
    <w:p w14:paraId="724332D1" w14:textId="77777777" w:rsidR="00087CF4" w:rsidRDefault="00087CF4" w:rsidP="00087CF4">
      <w:pPr>
        <w:pStyle w:val="3rove"/>
        <w:numPr>
          <w:ilvl w:val="2"/>
          <w:numId w:val="31"/>
        </w:numPr>
        <w:ind w:left="851" w:hanging="851"/>
      </w:pPr>
      <w:bookmarkStart w:id="592" w:name="_Toc510899373"/>
      <w:bookmarkStart w:id="593" w:name="_Toc512069692"/>
      <w:r>
        <w:lastRenderedPageBreak/>
        <w:t>Carousel</w:t>
      </w:r>
      <w:bookmarkEnd w:id="592"/>
      <w:bookmarkEnd w:id="593"/>
    </w:p>
    <w:p w14:paraId="17015FE2" w14:textId="77777777" w:rsidR="00087CF4" w:rsidRDefault="00087CF4" w:rsidP="00087CF4">
      <w:pPr>
        <w:pStyle w:val="0Bezny"/>
      </w:pPr>
      <w:r>
        <w:t xml:space="preserve">Pro použití komponenty </w:t>
      </w:r>
      <w:r w:rsidRPr="006C58D7">
        <w:rPr>
          <w:i/>
        </w:rPr>
        <w:t>Carousel</w:t>
      </w:r>
      <w:r>
        <w:t xml:space="preserve"> vytvořené knihovny je zapotřebí použít i javascriptovou část knihovny. Následně lze pak </w:t>
      </w:r>
      <w:r w:rsidRPr="006C58D7">
        <w:rPr>
          <w:i/>
        </w:rPr>
        <w:t>carousel</w:t>
      </w:r>
      <w:r>
        <w:t xml:space="preserve"> ovládat šipkami vpravo a vlevo či přejít na určitý snímek </w:t>
      </w:r>
      <w:r w:rsidRPr="006C58D7">
        <w:rPr>
          <w:i/>
        </w:rPr>
        <w:t>carouselu</w:t>
      </w:r>
      <w:r>
        <w:t xml:space="preserve"> kliknutím na ovládací prvky jednotlivých snímků. Případně lze </w:t>
      </w:r>
      <w:r w:rsidRPr="006C58D7">
        <w:rPr>
          <w:i/>
        </w:rPr>
        <w:t>carouselu</w:t>
      </w:r>
      <w:r>
        <w:t xml:space="preserve"> </w:t>
      </w:r>
      <w:r w:rsidR="00DA13E7">
        <w:t xml:space="preserve">nastavit možnosti toho, </w:t>
      </w:r>
      <w:r>
        <w:t xml:space="preserve">aby snímky po určité době měnil sám HTML atributem </w:t>
      </w:r>
      <w:r w:rsidRPr="00087CF4">
        <w:rPr>
          <w:rStyle w:val="kdyChar"/>
        </w:rPr>
        <w:t>data-autoslide</w:t>
      </w:r>
      <w:r>
        <w:t xml:space="preserve">. HTML zápis </w:t>
      </w:r>
      <w:r w:rsidRPr="006C58D7">
        <w:rPr>
          <w:i/>
        </w:rPr>
        <w:t>carouselu</w:t>
      </w:r>
      <w:r>
        <w:t xml:space="preserve"> </w:t>
      </w:r>
      <w:r w:rsidR="00DA13E7">
        <w:t>se všemi použitými ovládacími prvky může vypadat následně:</w:t>
      </w:r>
    </w:p>
    <w:p w14:paraId="2AC82091" w14:textId="77777777" w:rsidR="00DA13E7" w:rsidRDefault="00DA13E7" w:rsidP="00DA13E7">
      <w:pPr>
        <w:pStyle w:val="kdy"/>
      </w:pPr>
      <w:r>
        <w:t>&lt;div class="c-carousel" data-carousel="carousel-1" data-autoslide=“3000“&gt;</w:t>
      </w:r>
    </w:p>
    <w:p w14:paraId="5A962EBE" w14:textId="77777777" w:rsidR="00DA13E7" w:rsidRDefault="00DA13E7" w:rsidP="00DA13E7">
      <w:pPr>
        <w:pStyle w:val="kdy"/>
      </w:pPr>
      <w:r>
        <w:t xml:space="preserve">  &lt;div class="previous-slide" data-previous-carousel="carousel-2"&gt;&lt;/div&gt;</w:t>
      </w:r>
    </w:p>
    <w:p w14:paraId="4E8C2795" w14:textId="77777777" w:rsidR="00DA13E7" w:rsidRDefault="00DA13E7" w:rsidP="00DA13E7">
      <w:pPr>
        <w:pStyle w:val="kdy"/>
      </w:pPr>
      <w:r>
        <w:t xml:space="preserve">  &lt;div class="slide"&gt;</w:t>
      </w:r>
    </w:p>
    <w:p w14:paraId="71D762EE" w14:textId="77777777" w:rsidR="00DA13E7" w:rsidRDefault="00DA13E7" w:rsidP="00DA13E7">
      <w:pPr>
        <w:pStyle w:val="kdy"/>
      </w:pPr>
      <w:r>
        <w:t xml:space="preserve">    &lt;!—obsah snímku --&gt;</w:t>
      </w:r>
    </w:p>
    <w:p w14:paraId="6EFB4290" w14:textId="77777777" w:rsidR="00DA13E7" w:rsidRDefault="00DA13E7" w:rsidP="00DA13E7">
      <w:pPr>
        <w:pStyle w:val="kdy"/>
      </w:pPr>
      <w:r>
        <w:t xml:space="preserve">  &lt;/div&gt;</w:t>
      </w:r>
    </w:p>
    <w:p w14:paraId="38358320" w14:textId="77777777" w:rsidR="00DA13E7" w:rsidRDefault="00DA13E7" w:rsidP="00DA13E7">
      <w:pPr>
        <w:pStyle w:val="kdy"/>
      </w:pPr>
      <w:r>
        <w:t xml:space="preserve">  &lt;div class="slide"&gt;</w:t>
      </w:r>
    </w:p>
    <w:p w14:paraId="77F4435B" w14:textId="77777777" w:rsidR="00DA13E7" w:rsidRDefault="00DA13E7" w:rsidP="00DA13E7">
      <w:pPr>
        <w:pStyle w:val="kdy"/>
      </w:pPr>
      <w:r>
        <w:t xml:space="preserve">    &lt;!—obsah snímku --&gt;</w:t>
      </w:r>
    </w:p>
    <w:p w14:paraId="70C8E700" w14:textId="77777777" w:rsidR="00DA13E7" w:rsidRDefault="00DA13E7" w:rsidP="00DA13E7">
      <w:pPr>
        <w:pStyle w:val="kdy"/>
      </w:pPr>
      <w:r>
        <w:t xml:space="preserve">  &lt;/div&gt;</w:t>
      </w:r>
    </w:p>
    <w:p w14:paraId="6652EF65" w14:textId="77777777" w:rsidR="00DA13E7" w:rsidRDefault="00DA13E7" w:rsidP="00DA13E7">
      <w:pPr>
        <w:pStyle w:val="kdy"/>
      </w:pPr>
      <w:r>
        <w:t xml:space="preserve">  &lt;div class="next-slide" data-next-carousel="carousel-2"&gt;&lt;/div&gt;</w:t>
      </w:r>
    </w:p>
    <w:p w14:paraId="16B6F466" w14:textId="77777777" w:rsidR="00DA13E7" w:rsidRDefault="00DA13E7" w:rsidP="00DA13E7">
      <w:pPr>
        <w:pStyle w:val="kdy"/>
      </w:pPr>
      <w:r>
        <w:t xml:space="preserve">  &lt;ul class="indicators"&gt;</w:t>
      </w:r>
    </w:p>
    <w:p w14:paraId="03CAA674" w14:textId="77777777" w:rsidR="00DA13E7" w:rsidRDefault="00DA13E7" w:rsidP="00DA13E7">
      <w:pPr>
        <w:pStyle w:val="kdy"/>
      </w:pPr>
      <w:r>
        <w:t xml:space="preserve">    &lt;li class="active" data-numbers-carousel="carousel-2" data number="1"&gt;&lt;/li&gt;</w:t>
      </w:r>
    </w:p>
    <w:p w14:paraId="106068DD" w14:textId="77777777" w:rsidR="00DA13E7" w:rsidRDefault="00DA13E7" w:rsidP="00DA13E7">
      <w:pPr>
        <w:pStyle w:val="kdy"/>
      </w:pPr>
      <w:r>
        <w:t xml:space="preserve">    &lt;li data-numbers-carousel="carousel-2" data-number="2"&gt;&lt;/li&gt;</w:t>
      </w:r>
    </w:p>
    <w:p w14:paraId="5DA3AD04" w14:textId="77777777" w:rsidR="00DA13E7" w:rsidRDefault="00DA13E7" w:rsidP="00DA13E7">
      <w:pPr>
        <w:pStyle w:val="kdy"/>
      </w:pPr>
      <w:r>
        <w:t xml:space="preserve">    &lt;li data-numbers-carousel="carousel-2" data-number="3"&gt;&lt;/li&gt;</w:t>
      </w:r>
    </w:p>
    <w:p w14:paraId="6B315E46" w14:textId="77777777" w:rsidR="00DA13E7" w:rsidRDefault="00DA13E7" w:rsidP="00DA13E7">
      <w:pPr>
        <w:pStyle w:val="kdy"/>
      </w:pPr>
      <w:r>
        <w:t xml:space="preserve">    &lt;li data-numbers-carousel="carousel-2" data-number="4"&gt;&lt;/li&gt;</w:t>
      </w:r>
    </w:p>
    <w:p w14:paraId="5FFA8BE1" w14:textId="77777777" w:rsidR="00DA13E7" w:rsidRDefault="00DA13E7" w:rsidP="00DA13E7">
      <w:pPr>
        <w:pStyle w:val="kdy"/>
      </w:pPr>
      <w:r>
        <w:t xml:space="preserve">    &lt;li data-numbers-carousel="carousel-2" data-number="5"&gt;&lt;/li&gt;</w:t>
      </w:r>
    </w:p>
    <w:p w14:paraId="29D518AC" w14:textId="77777777" w:rsidR="00DA13E7" w:rsidRDefault="00DA13E7" w:rsidP="00DA13E7">
      <w:pPr>
        <w:pStyle w:val="kdy"/>
      </w:pPr>
      <w:r>
        <w:t xml:space="preserve">  &lt;/ul&gt;</w:t>
      </w:r>
    </w:p>
    <w:p w14:paraId="6F204178" w14:textId="77777777" w:rsidR="00DA13E7" w:rsidRDefault="00DA13E7" w:rsidP="00DA13E7">
      <w:pPr>
        <w:pStyle w:val="kdy"/>
      </w:pPr>
      <w:r>
        <w:t>&lt;/div&gt;</w:t>
      </w:r>
    </w:p>
    <w:p w14:paraId="437C8145" w14:textId="637E828C" w:rsidR="00DA13E7" w:rsidRDefault="00DA13E7" w:rsidP="00DA13E7">
      <w:pPr>
        <w:pStyle w:val="Titulek"/>
      </w:pPr>
      <w:bookmarkStart w:id="594" w:name="_Toc512069765"/>
      <w:r>
        <w:t xml:space="preserve">Kód </w:t>
      </w:r>
      <w:r w:rsidR="00A93A63">
        <w:fldChar w:fldCharType="begin"/>
      </w:r>
      <w:r w:rsidR="00DA63B2">
        <w:instrText xml:space="preserve"> SEQ Kód \* ARABIC </w:instrText>
      </w:r>
      <w:r w:rsidR="00A93A63">
        <w:fldChar w:fldCharType="separate"/>
      </w:r>
      <w:r w:rsidR="00FF620C">
        <w:rPr>
          <w:noProof/>
        </w:rPr>
        <w:t>14</w:t>
      </w:r>
      <w:r w:rsidR="00A93A63">
        <w:rPr>
          <w:noProof/>
        </w:rPr>
        <w:fldChar w:fldCharType="end"/>
      </w:r>
      <w:r>
        <w:t>- HTML zápis komponenty Carousel vytvořené knihovny [zdroj autor]</w:t>
      </w:r>
      <w:bookmarkEnd w:id="594"/>
    </w:p>
    <w:p w14:paraId="1A780478" w14:textId="77777777" w:rsidR="00DA13E7" w:rsidRDefault="00DA13E7" w:rsidP="00DA13E7">
      <w:pPr>
        <w:pStyle w:val="0Bezny"/>
      </w:pPr>
      <w:r w:rsidRPr="006C58D7">
        <w:rPr>
          <w:i/>
        </w:rPr>
        <w:t>Carouselu</w:t>
      </w:r>
      <w:r>
        <w:t xml:space="preserve"> lze pomocí proměnných nastavit i kolik snímků najednou má zobrazovat a také lze ovlivnit rozměry a barv</w:t>
      </w:r>
      <w:r w:rsidR="00F93F21">
        <w:t>u</w:t>
      </w:r>
      <w:r>
        <w:t xml:space="preserve"> ovládacích prvků, pokud jsou použity.</w:t>
      </w:r>
    </w:p>
    <w:p w14:paraId="09501F40" w14:textId="77777777" w:rsidR="00DA13E7" w:rsidRDefault="00DA13E7" w:rsidP="00DA13E7">
      <w:pPr>
        <w:pStyle w:val="0Bezny"/>
        <w:keepNext/>
      </w:pPr>
      <w:r>
        <w:rPr>
          <w:noProof/>
          <w:lang w:eastAsia="cs-CZ"/>
        </w:rPr>
        <w:drawing>
          <wp:inline distT="0" distB="0" distL="0" distR="0" wp14:anchorId="5E9E66D2" wp14:editId="7DDB7B40">
            <wp:extent cx="5579745" cy="2393950"/>
            <wp:effectExtent l="0" t="0" r="1905" b="635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579745" cy="2393950"/>
                    </a:xfrm>
                    <a:prstGeom prst="rect">
                      <a:avLst/>
                    </a:prstGeom>
                  </pic:spPr>
                </pic:pic>
              </a:graphicData>
            </a:graphic>
          </wp:inline>
        </w:drawing>
      </w:r>
    </w:p>
    <w:p w14:paraId="61CBA1CE" w14:textId="37C22A18" w:rsidR="00DA13E7" w:rsidRDefault="00DA13E7" w:rsidP="00DA13E7">
      <w:pPr>
        <w:pStyle w:val="Titulek"/>
      </w:pPr>
      <w:bookmarkStart w:id="595" w:name="_Toc512069735"/>
      <w:r>
        <w:t xml:space="preserve">Obrázek </w:t>
      </w:r>
      <w:r w:rsidR="00A93A63">
        <w:fldChar w:fldCharType="begin"/>
      </w:r>
      <w:r w:rsidR="00DA63B2">
        <w:instrText xml:space="preserve"> SEQ Obrázek \* ARABIC </w:instrText>
      </w:r>
      <w:r w:rsidR="00A93A63">
        <w:fldChar w:fldCharType="separate"/>
      </w:r>
      <w:r w:rsidR="00FF620C">
        <w:rPr>
          <w:noProof/>
        </w:rPr>
        <w:t>23</w:t>
      </w:r>
      <w:r w:rsidR="00A93A63">
        <w:rPr>
          <w:noProof/>
        </w:rPr>
        <w:fldChar w:fldCharType="end"/>
      </w:r>
      <w:r>
        <w:t xml:space="preserve"> - Ukázka komponenty Carousel vytvořené knihovny</w:t>
      </w:r>
      <w:r w:rsidR="001229F1">
        <w:t xml:space="preserve"> [zdroj autor]</w:t>
      </w:r>
      <w:bookmarkEnd w:id="595"/>
    </w:p>
    <w:p w14:paraId="5C0B4795" w14:textId="77777777" w:rsidR="00DA13E7" w:rsidRDefault="00DA13E7" w:rsidP="00DA13E7">
      <w:pPr>
        <w:pStyle w:val="3rove"/>
        <w:numPr>
          <w:ilvl w:val="2"/>
          <w:numId w:val="31"/>
        </w:numPr>
        <w:ind w:left="851" w:hanging="851"/>
      </w:pPr>
      <w:bookmarkStart w:id="596" w:name="_Toc510899374"/>
      <w:bookmarkStart w:id="597" w:name="_Toc512069693"/>
      <w:r>
        <w:lastRenderedPageBreak/>
        <w:t>Patička</w:t>
      </w:r>
      <w:bookmarkEnd w:id="596"/>
      <w:bookmarkEnd w:id="597"/>
    </w:p>
    <w:p w14:paraId="37C6009D" w14:textId="77777777" w:rsidR="00DA13E7" w:rsidRPr="00682374" w:rsidRDefault="00826988" w:rsidP="006C58D7">
      <w:pPr>
        <w:pStyle w:val="0Bezny"/>
      </w:pPr>
      <w:r>
        <w:t>Komponenta patičky obstarává tzv. sticky footer, patičku, která zůstáv</w:t>
      </w:r>
      <w:r w:rsidR="00200216">
        <w:t>á</w:t>
      </w:r>
      <w:r>
        <w:t xml:space="preserve"> na spodku okna prohlížeče bez ohledu na to, jak vysoký je zbylý obsah stránky. Toto chování je </w:t>
      </w:r>
      <w:r w:rsidR="00682374">
        <w:t>defaultně funkční jenom od</w:t>
      </w:r>
      <w:r w:rsidR="00200216">
        <w:t> </w:t>
      </w:r>
      <w:r w:rsidR="00682374">
        <w:t>breakpointu sm výše, jde však přenastavit pomocí proměnné. Mimo to jde patičce ještě nastavit i</w:t>
      </w:r>
      <w:r w:rsidR="00200216">
        <w:t> </w:t>
      </w:r>
      <w:r w:rsidR="00682374">
        <w:t>výška a barva pozadí.</w:t>
      </w:r>
    </w:p>
    <w:p w14:paraId="42124693" w14:textId="77777777" w:rsidR="00682374" w:rsidRDefault="00682374" w:rsidP="00682374">
      <w:pPr>
        <w:pStyle w:val="3rove"/>
        <w:numPr>
          <w:ilvl w:val="2"/>
          <w:numId w:val="31"/>
        </w:numPr>
        <w:ind w:left="851" w:hanging="851"/>
      </w:pPr>
      <w:bookmarkStart w:id="598" w:name="_Toc510899375"/>
      <w:bookmarkStart w:id="599" w:name="_Toc512069694"/>
      <w:r>
        <w:t>Formulářové prvky</w:t>
      </w:r>
      <w:bookmarkEnd w:id="598"/>
      <w:bookmarkEnd w:id="599"/>
    </w:p>
    <w:p w14:paraId="522A5070" w14:textId="77777777" w:rsidR="00682374" w:rsidRDefault="00682374" w:rsidP="00682374">
      <w:pPr>
        <w:pStyle w:val="0Bezny"/>
        <w:rPr>
          <w:rStyle w:val="0BeznyChar"/>
        </w:rPr>
      </w:pPr>
      <w:r>
        <w:t xml:space="preserve">Knihovna obsahuje několik komponent formulářových prvků. Jednak se jedná o komponentu </w:t>
      </w:r>
      <w:r w:rsidRPr="00682374">
        <w:rPr>
          <w:rStyle w:val="kdyChar"/>
        </w:rPr>
        <w:t>c-input</w:t>
      </w:r>
      <w:r w:rsidRPr="00682374">
        <w:rPr>
          <w:rStyle w:val="0BeznyChar"/>
        </w:rPr>
        <w:t>,</w:t>
      </w:r>
      <w:r>
        <w:rPr>
          <w:rStyle w:val="0BeznyChar"/>
        </w:rPr>
        <w:t xml:space="preserve"> </w:t>
      </w:r>
      <w:r w:rsidR="00A54D74">
        <w:rPr>
          <w:rStyle w:val="0BeznyChar"/>
        </w:rPr>
        <w:t>definující vzhled textových polí a select prvků a jednak o další komponenty</w:t>
      </w:r>
      <w:ins w:id="600" w:author="Jiří Škára" w:date="2018-04-19T22:16:00Z">
        <w:r w:rsidR="00036AEB">
          <w:rPr>
            <w:rStyle w:val="0BeznyChar"/>
          </w:rPr>
          <w:t>,</w:t>
        </w:r>
      </w:ins>
      <w:r w:rsidR="00A54D74">
        <w:rPr>
          <w:rStyle w:val="0BeznyChar"/>
        </w:rPr>
        <w:t xml:space="preserve"> mezi které patří komponenty pro tlačítka, zaškrtávací či výběrová pole</w:t>
      </w:r>
      <w:r w:rsidR="00E2198C">
        <w:rPr>
          <w:rStyle w:val="0BeznyChar"/>
        </w:rPr>
        <w:t xml:space="preserve"> (checkbox a radio inputy)</w:t>
      </w:r>
      <w:r w:rsidR="007D561B">
        <w:rPr>
          <w:rStyle w:val="0BeznyChar"/>
        </w:rPr>
        <w:t>,</w:t>
      </w:r>
      <w:r w:rsidR="00891E35">
        <w:rPr>
          <w:rStyle w:val="0BeznyChar"/>
        </w:rPr>
        <w:t xml:space="preserve"> popisek pole, chybovou hlášku pole, </w:t>
      </w:r>
      <w:r w:rsidR="00E2198C">
        <w:rPr>
          <w:rStyle w:val="0BeznyChar"/>
        </w:rPr>
        <w:t>či komponenta zadávání rozsahu (</w:t>
      </w:r>
      <w:r w:rsidR="00DA63B2">
        <w:rPr>
          <w:rStyle w:val="0BeznyChar"/>
        </w:rPr>
        <w:t>input typu range</w:t>
      </w:r>
      <w:r w:rsidR="00E2198C">
        <w:rPr>
          <w:rStyle w:val="0BeznyChar"/>
        </w:rPr>
        <w:t>). Pro komponentu checkbox a</w:t>
      </w:r>
      <w:r w:rsidR="00891E35">
        <w:rPr>
          <w:rStyle w:val="0BeznyChar"/>
        </w:rPr>
        <w:t> </w:t>
      </w:r>
      <w:r w:rsidR="00E2198C">
        <w:rPr>
          <w:rStyle w:val="0BeznyChar"/>
        </w:rPr>
        <w:t>radio inputu je potřeba používat i SVG grafiku. Tu vývojář nalezne v dokumentaci knihovny či</w:t>
      </w:r>
      <w:r w:rsidR="00891E35">
        <w:rPr>
          <w:rStyle w:val="0BeznyChar"/>
        </w:rPr>
        <w:t> </w:t>
      </w:r>
      <w:r w:rsidR="00E2198C">
        <w:rPr>
          <w:rStyle w:val="0BeznyChar"/>
        </w:rPr>
        <w:t>může použít vlastní dle libosti. Některé komponenty formulářových prvků se pak mohou drobně lišit na prohlížečích Internet Explorer, Edge a Mozilla Firefox. Týká se to zejména komponenty pro</w:t>
      </w:r>
      <w:r w:rsidR="00891E35">
        <w:rPr>
          <w:rStyle w:val="0BeznyChar"/>
        </w:rPr>
        <w:t> </w:t>
      </w:r>
      <w:r w:rsidR="00E2198C">
        <w:rPr>
          <w:rStyle w:val="0BeznyChar"/>
        </w:rPr>
        <w:t>element</w:t>
      </w:r>
      <w:r w:rsidR="00417277">
        <w:rPr>
          <w:rStyle w:val="0BeznyChar"/>
        </w:rPr>
        <w:t xml:space="preserve"> input typu range</w:t>
      </w:r>
      <w:r w:rsidR="00E2198C">
        <w:rPr>
          <w:rStyle w:val="0BeznyChar"/>
        </w:rPr>
        <w:t>. Většina chování formulářových komponent je ale nastavena tak, aby pokud možno na všech prohlížečích</w:t>
      </w:r>
      <w:r w:rsidR="00200216">
        <w:rPr>
          <w:rStyle w:val="0BeznyChar"/>
        </w:rPr>
        <w:t xml:space="preserve"> bylo dosaženo stejného výsledku</w:t>
      </w:r>
      <w:r w:rsidR="00E2198C">
        <w:rPr>
          <w:rStyle w:val="0BeznyChar"/>
        </w:rPr>
        <w:t xml:space="preserve">. </w:t>
      </w:r>
      <w:r w:rsidR="00AB6F36">
        <w:rPr>
          <w:rStyle w:val="0BeznyChar"/>
        </w:rPr>
        <w:t>Pomocí proměnných lze měnit jak</w:t>
      </w:r>
      <w:r w:rsidR="00891E35">
        <w:rPr>
          <w:rStyle w:val="0BeznyChar"/>
        </w:rPr>
        <w:t> </w:t>
      </w:r>
      <w:r w:rsidR="00AB6F36">
        <w:rPr>
          <w:rStyle w:val="0BeznyChar"/>
        </w:rPr>
        <w:t>rozměry formulářových komponent, tak i barvy rámečků, písma</w:t>
      </w:r>
      <w:r w:rsidR="00061E56">
        <w:rPr>
          <w:rStyle w:val="0BeznyChar"/>
        </w:rPr>
        <w:t xml:space="preserve"> a ovládacích prvků (např. šipky u select elementu).</w:t>
      </w:r>
    </w:p>
    <w:p w14:paraId="3C5CCD20" w14:textId="77777777" w:rsidR="00E2198C" w:rsidRDefault="00EA74B9" w:rsidP="00E2198C">
      <w:pPr>
        <w:pStyle w:val="0Bezny"/>
        <w:keepNext/>
      </w:pPr>
      <w:r>
        <w:rPr>
          <w:noProof/>
          <w:lang w:eastAsia="cs-CZ"/>
        </w:rPr>
        <w:lastRenderedPageBreak/>
        <w:drawing>
          <wp:inline distT="0" distB="0" distL="0" distR="0" wp14:anchorId="681434D8" wp14:editId="6A3C2034">
            <wp:extent cx="5579745" cy="3518535"/>
            <wp:effectExtent l="0" t="0" r="1905" b="571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579745" cy="3518535"/>
                    </a:xfrm>
                    <a:prstGeom prst="rect">
                      <a:avLst/>
                    </a:prstGeom>
                  </pic:spPr>
                </pic:pic>
              </a:graphicData>
            </a:graphic>
          </wp:inline>
        </w:drawing>
      </w:r>
    </w:p>
    <w:p w14:paraId="4F3628CE" w14:textId="78DB3717" w:rsidR="00E2198C" w:rsidDel="00B67026" w:rsidRDefault="00E2198C" w:rsidP="00E2198C">
      <w:pPr>
        <w:pStyle w:val="Titulek"/>
        <w:rPr>
          <w:del w:id="601" w:author="Martin Škára" w:date="2018-04-19T23:04:00Z"/>
        </w:rPr>
      </w:pPr>
      <w:bookmarkStart w:id="602" w:name="_Toc512069736"/>
      <w:r>
        <w:t xml:space="preserve">Obrázek </w:t>
      </w:r>
      <w:r w:rsidR="00A93A63">
        <w:rPr>
          <w:i w:val="0"/>
          <w:iCs w:val="0"/>
        </w:rPr>
        <w:fldChar w:fldCharType="begin"/>
      </w:r>
      <w:r w:rsidR="00DA63B2">
        <w:instrText xml:space="preserve"> SEQ Obrázek \* ARABIC </w:instrText>
      </w:r>
      <w:r w:rsidR="00A93A63">
        <w:rPr>
          <w:i w:val="0"/>
          <w:iCs w:val="0"/>
        </w:rPr>
        <w:fldChar w:fldCharType="separate"/>
      </w:r>
      <w:r w:rsidR="00FF620C">
        <w:rPr>
          <w:noProof/>
        </w:rPr>
        <w:t>24</w:t>
      </w:r>
      <w:r w:rsidR="00A93A63">
        <w:rPr>
          <w:i w:val="0"/>
          <w:iCs w:val="0"/>
          <w:noProof/>
        </w:rPr>
        <w:fldChar w:fldCharType="end"/>
      </w:r>
      <w:r>
        <w:t xml:space="preserve"> - Ukázka formulářových komponent vytvořené knihovny</w:t>
      </w:r>
      <w:r w:rsidR="001229F1">
        <w:t xml:space="preserve"> [zdroj autor]</w:t>
      </w:r>
      <w:bookmarkEnd w:id="602"/>
    </w:p>
    <w:p w14:paraId="6BC83B0E" w14:textId="77777777" w:rsidR="006C58D7" w:rsidRPr="006C58D7" w:rsidRDefault="006C58D7">
      <w:pPr>
        <w:pStyle w:val="Titulek"/>
        <w:pPrChange w:id="603" w:author="Martin Škára" w:date="2018-04-19T23:04:00Z">
          <w:pPr>
            <w:widowControl/>
            <w:spacing w:before="0" w:beforeAutospacing="0" w:after="160" w:afterAutospacing="0" w:line="259" w:lineRule="auto"/>
            <w:jc w:val="left"/>
          </w:pPr>
        </w:pPrChange>
      </w:pPr>
      <w:del w:id="604" w:author="Martin Škára" w:date="2018-04-19T23:04:00Z">
        <w:r w:rsidDel="00B67026">
          <w:br w:type="page"/>
        </w:r>
      </w:del>
    </w:p>
    <w:p w14:paraId="7B8E6837" w14:textId="77777777" w:rsidR="00E2198C" w:rsidRDefault="00E2198C" w:rsidP="00E2198C">
      <w:pPr>
        <w:pStyle w:val="3rove"/>
        <w:numPr>
          <w:ilvl w:val="2"/>
          <w:numId w:val="31"/>
        </w:numPr>
        <w:ind w:left="851" w:hanging="851"/>
      </w:pPr>
      <w:bookmarkStart w:id="605" w:name="_Toc510899376"/>
      <w:bookmarkStart w:id="606" w:name="_Toc512069695"/>
      <w:r>
        <w:t>Menu</w:t>
      </w:r>
      <w:bookmarkEnd w:id="605"/>
      <w:bookmarkEnd w:id="606"/>
    </w:p>
    <w:p w14:paraId="214107FC" w14:textId="3E081574" w:rsidR="00AB6F36" w:rsidRDefault="00AB6F36" w:rsidP="00AB6F36">
      <w:pPr>
        <w:pStyle w:val="0Bezny"/>
      </w:pPr>
      <w:r>
        <w:t>Komponenta menu představuje responzivní menu. V mobilním zobrazení se jedná o tzv</w:t>
      </w:r>
      <w:ins w:id="607" w:author="Jiří Škára" w:date="2018-04-19T22:18:00Z">
        <w:r w:rsidR="00036AEB">
          <w:t>.</w:t>
        </w:r>
      </w:ins>
      <w:r>
        <w:t xml:space="preserve"> hamburger menu (viz obrázek</w:t>
      </w:r>
      <w:r w:rsidR="006C2C36">
        <w:t xml:space="preserve"> </w:t>
      </w:r>
      <w:r w:rsidR="00A93A63">
        <w:fldChar w:fldCharType="begin"/>
      </w:r>
      <w:r w:rsidR="006C2C36">
        <w:instrText xml:space="preserve"> REF _Ref510883104 \h </w:instrText>
      </w:r>
      <w:r w:rsidR="00A93A63">
        <w:fldChar w:fldCharType="separate"/>
      </w:r>
      <w:r w:rsidR="00FF620C">
        <w:t xml:space="preserve">Obrázek </w:t>
      </w:r>
      <w:r w:rsidR="00FF620C">
        <w:rPr>
          <w:noProof/>
        </w:rPr>
        <w:t>25</w:t>
      </w:r>
      <w:r w:rsidR="00A93A63">
        <w:fldChar w:fldCharType="end"/>
      </w:r>
      <w:r>
        <w:t xml:space="preserve">). Dle přidání třídy </w:t>
      </w:r>
      <w:r w:rsidRPr="00AB6F36">
        <w:rPr>
          <w:rStyle w:val="kdyChar"/>
        </w:rPr>
        <w:t>horizontal</w:t>
      </w:r>
      <w:r>
        <w:t xml:space="preserve"> či </w:t>
      </w:r>
      <w:r w:rsidRPr="00AB6F36">
        <w:rPr>
          <w:rStyle w:val="kdyChar"/>
        </w:rPr>
        <w:t>vertical</w:t>
      </w:r>
      <w:r>
        <w:t xml:space="preserve"> se následně menu dle</w:t>
      </w:r>
      <w:r w:rsidR="00200216">
        <w:t> </w:t>
      </w:r>
      <w:r>
        <w:t xml:space="preserve">nastaveného breakpointu změní na normální horizontální či vertikální menu. </w:t>
      </w:r>
      <w:r w:rsidR="00061E56">
        <w:t>Kvůli otevírání responzivního hamburger menu je zapotřebí použít i javascriptovou část knihovny. Pomocí proměnných lze měnit u této komponenty barvy pozadí a písma menu, velikost písma, rozměry menu a breakpoint</w:t>
      </w:r>
      <w:ins w:id="608" w:author="Jiří Škára" w:date="2018-04-19T22:19:00Z">
        <w:r w:rsidR="00036AEB">
          <w:t>,</w:t>
        </w:r>
      </w:ins>
      <w:r w:rsidR="00061E56">
        <w:t xml:space="preserve"> kdy se menu změní z hamburger zobrazení na normální. </w:t>
      </w:r>
    </w:p>
    <w:p w14:paraId="56DC07B7" w14:textId="77777777" w:rsidR="00061E56" w:rsidRDefault="00061E56" w:rsidP="00061E56">
      <w:pPr>
        <w:pStyle w:val="0Bezny"/>
        <w:keepNext/>
      </w:pPr>
      <w:r>
        <w:rPr>
          <w:noProof/>
          <w:lang w:eastAsia="cs-CZ"/>
        </w:rPr>
        <w:drawing>
          <wp:inline distT="0" distB="0" distL="0" distR="0" wp14:anchorId="1FAC4DA6" wp14:editId="302B9C38">
            <wp:extent cx="5579745" cy="444500"/>
            <wp:effectExtent l="0" t="0" r="1905"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579745" cy="444500"/>
                    </a:xfrm>
                    <a:prstGeom prst="rect">
                      <a:avLst/>
                    </a:prstGeom>
                  </pic:spPr>
                </pic:pic>
              </a:graphicData>
            </a:graphic>
          </wp:inline>
        </w:drawing>
      </w:r>
    </w:p>
    <w:p w14:paraId="5220E806" w14:textId="00BF0C60" w:rsidR="00061E56" w:rsidRDefault="00061E56" w:rsidP="00061E56">
      <w:pPr>
        <w:pStyle w:val="Titulek"/>
      </w:pPr>
      <w:bookmarkStart w:id="609" w:name="_Ref510883104"/>
      <w:bookmarkStart w:id="610" w:name="_Toc512069737"/>
      <w:r>
        <w:t xml:space="preserve">Obrázek </w:t>
      </w:r>
      <w:r w:rsidR="00A93A63">
        <w:fldChar w:fldCharType="begin"/>
      </w:r>
      <w:r w:rsidR="00DA63B2">
        <w:instrText xml:space="preserve"> SEQ Obrázek \* ARABIC </w:instrText>
      </w:r>
      <w:r w:rsidR="00A93A63">
        <w:fldChar w:fldCharType="separate"/>
      </w:r>
      <w:r w:rsidR="00FF620C">
        <w:rPr>
          <w:noProof/>
        </w:rPr>
        <w:t>25</w:t>
      </w:r>
      <w:r w:rsidR="00A93A63">
        <w:rPr>
          <w:noProof/>
        </w:rPr>
        <w:fldChar w:fldCharType="end"/>
      </w:r>
      <w:bookmarkEnd w:id="609"/>
      <w:r>
        <w:t xml:space="preserve"> - Hamburger zobrazení menu komponenty vytvořené knihovny</w:t>
      </w:r>
      <w:r w:rsidR="001229F1">
        <w:t xml:space="preserve"> [zdroj autor]</w:t>
      </w:r>
      <w:bookmarkEnd w:id="610"/>
    </w:p>
    <w:p w14:paraId="53720146" w14:textId="77777777" w:rsidR="001229F1" w:rsidRDefault="001229F1" w:rsidP="001229F1">
      <w:pPr>
        <w:keepNext/>
      </w:pPr>
      <w:r>
        <w:rPr>
          <w:noProof/>
        </w:rPr>
        <w:drawing>
          <wp:inline distT="0" distB="0" distL="0" distR="0" wp14:anchorId="1414CBB1" wp14:editId="7CD6F361">
            <wp:extent cx="5579745" cy="574040"/>
            <wp:effectExtent l="0" t="0" r="190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579745" cy="574040"/>
                    </a:xfrm>
                    <a:prstGeom prst="rect">
                      <a:avLst/>
                    </a:prstGeom>
                  </pic:spPr>
                </pic:pic>
              </a:graphicData>
            </a:graphic>
          </wp:inline>
        </w:drawing>
      </w:r>
    </w:p>
    <w:p w14:paraId="57A7C520" w14:textId="453FC4F2" w:rsidR="00061E56" w:rsidRDefault="001229F1" w:rsidP="001229F1">
      <w:pPr>
        <w:pStyle w:val="Titulek"/>
      </w:pPr>
      <w:bookmarkStart w:id="611" w:name="_Toc512069738"/>
      <w:r>
        <w:t xml:space="preserve">Obrázek </w:t>
      </w:r>
      <w:r w:rsidR="00A93A63">
        <w:fldChar w:fldCharType="begin"/>
      </w:r>
      <w:r w:rsidR="00DA63B2">
        <w:instrText xml:space="preserve"> SEQ Obrázek \* ARABIC </w:instrText>
      </w:r>
      <w:r w:rsidR="00A93A63">
        <w:fldChar w:fldCharType="separate"/>
      </w:r>
      <w:r w:rsidR="00FF620C">
        <w:rPr>
          <w:noProof/>
        </w:rPr>
        <w:t>26</w:t>
      </w:r>
      <w:r w:rsidR="00A93A63">
        <w:rPr>
          <w:noProof/>
        </w:rPr>
        <w:fldChar w:fldCharType="end"/>
      </w:r>
      <w:r>
        <w:t xml:space="preserve"> - Normální zobrazení menu komponenty vytvořené knihovny (horizontální) [zdroj autor]</w:t>
      </w:r>
      <w:bookmarkEnd w:id="611"/>
    </w:p>
    <w:p w14:paraId="5A424FA3" w14:textId="77777777" w:rsidR="001229F1" w:rsidRDefault="001229F1" w:rsidP="001229F1">
      <w:pPr>
        <w:keepNext/>
      </w:pPr>
      <w:r>
        <w:rPr>
          <w:noProof/>
        </w:rPr>
        <w:lastRenderedPageBreak/>
        <w:drawing>
          <wp:inline distT="0" distB="0" distL="0" distR="0" wp14:anchorId="5D43C546" wp14:editId="0BF40425">
            <wp:extent cx="5579745" cy="2501900"/>
            <wp:effectExtent l="0" t="0" r="190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579745" cy="2501900"/>
                    </a:xfrm>
                    <a:prstGeom prst="rect">
                      <a:avLst/>
                    </a:prstGeom>
                  </pic:spPr>
                </pic:pic>
              </a:graphicData>
            </a:graphic>
          </wp:inline>
        </w:drawing>
      </w:r>
    </w:p>
    <w:p w14:paraId="3CF61973" w14:textId="2406D6C5" w:rsidR="001229F1" w:rsidRDefault="001229F1" w:rsidP="001229F1">
      <w:pPr>
        <w:pStyle w:val="Titulek"/>
      </w:pPr>
      <w:bookmarkStart w:id="612" w:name="_Toc512069739"/>
      <w:r>
        <w:t xml:space="preserve">Obrázek </w:t>
      </w:r>
      <w:r w:rsidR="00A93A63">
        <w:fldChar w:fldCharType="begin"/>
      </w:r>
      <w:r w:rsidR="00DA63B2">
        <w:instrText xml:space="preserve"> SEQ Obrázek \* ARABIC </w:instrText>
      </w:r>
      <w:r w:rsidR="00A93A63">
        <w:fldChar w:fldCharType="separate"/>
      </w:r>
      <w:r w:rsidR="00FF620C">
        <w:rPr>
          <w:noProof/>
        </w:rPr>
        <w:t>27</w:t>
      </w:r>
      <w:r w:rsidR="00A93A63">
        <w:rPr>
          <w:noProof/>
        </w:rPr>
        <w:fldChar w:fldCharType="end"/>
      </w:r>
      <w:r>
        <w:t xml:space="preserve"> - Normální zobrazení komponenty vytvořené knihovny (vertikální) [zdroj autor]</w:t>
      </w:r>
      <w:bookmarkEnd w:id="612"/>
    </w:p>
    <w:p w14:paraId="483B2692" w14:textId="77777777" w:rsidR="001229F1" w:rsidRDefault="001229F1" w:rsidP="001229F1">
      <w:pPr>
        <w:pStyle w:val="3rove"/>
        <w:numPr>
          <w:ilvl w:val="2"/>
          <w:numId w:val="31"/>
        </w:numPr>
        <w:ind w:left="851" w:hanging="851"/>
      </w:pPr>
      <w:bookmarkStart w:id="613" w:name="_Toc510899377"/>
      <w:bookmarkStart w:id="614" w:name="_Toc512069696"/>
      <w:r>
        <w:t>Karta</w:t>
      </w:r>
      <w:bookmarkEnd w:id="613"/>
      <w:bookmarkEnd w:id="614"/>
    </w:p>
    <w:p w14:paraId="2043880E" w14:textId="1E67D6B5" w:rsidR="006C58D7" w:rsidDel="00FF620C" w:rsidRDefault="001229F1" w:rsidP="009B16BD">
      <w:pPr>
        <w:pStyle w:val="0Bezny"/>
        <w:rPr>
          <w:del w:id="615" w:author="Martin Škára" w:date="2018-04-21T10:23:00Z"/>
        </w:rPr>
      </w:pPr>
      <w:r>
        <w:t xml:space="preserve">Komponenta karty slouží pro rychlé vytvoření stejně vypadajících karet, v nichž je následně další obsah. Pomocí proměnných je možné měnit barvu pozadí karet, stín karet či vnitřní okraje obsahu karty. Karty obsahující komponenty Medií a texty lze vidět na obrázku </w:t>
      </w:r>
      <w:ins w:id="616" w:author="Jiří Škára" w:date="2018-04-19T22:20:00Z">
        <w:r w:rsidR="00036AEB">
          <w:t>(</w:t>
        </w:r>
      </w:ins>
      <w:r w:rsidR="00A93A63">
        <w:fldChar w:fldCharType="begin"/>
      </w:r>
      <w:r w:rsidR="006C2C36">
        <w:instrText xml:space="preserve"> REF _Ref510883142 \h </w:instrText>
      </w:r>
      <w:r w:rsidR="00A93A63">
        <w:fldChar w:fldCharType="separate"/>
      </w:r>
      <w:r w:rsidR="00FF620C">
        <w:t xml:space="preserve">Obrázek </w:t>
      </w:r>
      <w:r w:rsidR="00FF620C">
        <w:rPr>
          <w:noProof/>
        </w:rPr>
        <w:t>28</w:t>
      </w:r>
      <w:r w:rsidR="00A93A63">
        <w:fldChar w:fldCharType="end"/>
      </w:r>
      <w:ins w:id="617" w:author="Jiří Škára" w:date="2018-04-19T22:21:00Z">
        <w:r w:rsidR="00036AEB">
          <w:t>)</w:t>
        </w:r>
      </w:ins>
      <w:r>
        <w:t xml:space="preserve">. </w:t>
      </w:r>
    </w:p>
    <w:p w14:paraId="59C752D5" w14:textId="77777777" w:rsidR="001229F1" w:rsidRPr="006C58D7" w:rsidRDefault="006C58D7" w:rsidP="00FF620C">
      <w:pPr>
        <w:pStyle w:val="0Bezny"/>
        <w:pPrChange w:id="618" w:author="Martin Škára" w:date="2018-04-21T10:23:00Z">
          <w:pPr>
            <w:widowControl/>
            <w:spacing w:before="0" w:beforeAutospacing="0" w:after="160" w:afterAutospacing="0" w:line="259" w:lineRule="auto"/>
            <w:jc w:val="left"/>
          </w:pPr>
        </w:pPrChange>
      </w:pPr>
      <w:del w:id="619" w:author="Martin Škára" w:date="2018-04-21T10:23:00Z">
        <w:r w:rsidDel="00FF620C">
          <w:br w:type="page"/>
        </w:r>
      </w:del>
    </w:p>
    <w:p w14:paraId="4EC195BC" w14:textId="77777777" w:rsidR="001229F1" w:rsidRDefault="009B16BD" w:rsidP="009B16BD">
      <w:pPr>
        <w:pStyle w:val="3rove"/>
        <w:numPr>
          <w:ilvl w:val="2"/>
          <w:numId w:val="31"/>
        </w:numPr>
        <w:ind w:left="851" w:hanging="851"/>
      </w:pPr>
      <w:bookmarkStart w:id="620" w:name="_Toc510899378"/>
      <w:bookmarkStart w:id="621" w:name="_Toc512069697"/>
      <w:r>
        <w:t>Media</w:t>
      </w:r>
      <w:bookmarkEnd w:id="620"/>
      <w:bookmarkEnd w:id="621"/>
    </w:p>
    <w:p w14:paraId="739A3DC3" w14:textId="3B35FF6E" w:rsidR="009B16BD" w:rsidRDefault="009B16BD" w:rsidP="009B16BD">
      <w:pPr>
        <w:pStyle w:val="0Bezny"/>
      </w:pPr>
      <w:r>
        <w:t xml:space="preserve">Komponenty Media jsou obalující prvky pro obrázky, HTML5 videa a externí videa (ze služeb </w:t>
      </w:r>
      <w:r w:rsidR="00AE6779">
        <w:fldChar w:fldCharType="begin"/>
      </w:r>
      <w:r w:rsidR="00AE6779">
        <w:instrText xml:space="preserve"> HYPERLINK "http://youtube.com" </w:instrText>
      </w:r>
      <w:ins w:id="622" w:author="Martin Škára" w:date="2018-04-21T10:25:00Z"/>
      <w:r w:rsidR="00AE6779">
        <w:fldChar w:fldCharType="separate"/>
      </w:r>
      <w:r w:rsidRPr="006C02C6">
        <w:rPr>
          <w:rStyle w:val="Hypertextovodkaz"/>
        </w:rPr>
        <w:t>http://youtube.com</w:t>
      </w:r>
      <w:r w:rsidR="00AE6779">
        <w:rPr>
          <w:rStyle w:val="Hypertextovodkaz"/>
        </w:rPr>
        <w:fldChar w:fldCharType="end"/>
      </w:r>
      <w:r>
        <w:t xml:space="preserve"> a</w:t>
      </w:r>
      <w:r w:rsidR="00EA74B9">
        <w:t>j</w:t>
      </w:r>
      <w:r>
        <w:t>.). Zaručují, že se tento obsah zobrazí v určitém rozlišení. Defaultně knihovna obsahuje takové komponenty 4 – pro rozlišení 21:9, 16:9, 4:3 a 1:1. Komponenta využívá CSS</w:t>
      </w:r>
      <w:r w:rsidR="00200216">
        <w:t> </w:t>
      </w:r>
      <w:r>
        <w:t xml:space="preserve">vlastnost </w:t>
      </w:r>
      <w:r w:rsidRPr="00EA74B9">
        <w:rPr>
          <w:rStyle w:val="kdyChar"/>
        </w:rPr>
        <w:t>object-fit</w:t>
      </w:r>
      <w:r>
        <w:t>, díky které se obsah zobrazuje nedeformovaně i v případě, že</w:t>
      </w:r>
      <w:r w:rsidR="00200216">
        <w:t> </w:t>
      </w:r>
      <w:r>
        <w:t>je</w:t>
      </w:r>
      <w:r w:rsidR="00200216">
        <w:t> </w:t>
      </w:r>
      <w:r>
        <w:t>do</w:t>
      </w:r>
      <w:r w:rsidR="00200216">
        <w:t> </w:t>
      </w:r>
      <w:r>
        <w:t xml:space="preserve">komponenty dán obsah s jiným rozlišením, než je dané rozlišení Media komponenty. </w:t>
      </w:r>
    </w:p>
    <w:p w14:paraId="7F405454" w14:textId="77777777" w:rsidR="009B16BD" w:rsidRDefault="009B16BD" w:rsidP="009B16BD">
      <w:pPr>
        <w:pStyle w:val="0Bezny"/>
        <w:keepNext/>
      </w:pPr>
      <w:r>
        <w:rPr>
          <w:noProof/>
          <w:lang w:eastAsia="cs-CZ"/>
        </w:rPr>
        <w:lastRenderedPageBreak/>
        <w:drawing>
          <wp:inline distT="0" distB="0" distL="0" distR="0" wp14:anchorId="2B4FC0A1" wp14:editId="2D9DBB61">
            <wp:extent cx="5579745" cy="322389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579745" cy="3223895"/>
                    </a:xfrm>
                    <a:prstGeom prst="rect">
                      <a:avLst/>
                    </a:prstGeom>
                  </pic:spPr>
                </pic:pic>
              </a:graphicData>
            </a:graphic>
          </wp:inline>
        </w:drawing>
      </w:r>
    </w:p>
    <w:p w14:paraId="61F00955" w14:textId="560A5EC2" w:rsidR="009B16BD" w:rsidRDefault="009B16BD" w:rsidP="009B16BD">
      <w:pPr>
        <w:pStyle w:val="Titulek"/>
      </w:pPr>
      <w:bookmarkStart w:id="623" w:name="_Ref510883142"/>
      <w:bookmarkStart w:id="624" w:name="_Toc512069740"/>
      <w:r>
        <w:t xml:space="preserve">Obrázek </w:t>
      </w:r>
      <w:r w:rsidR="00A93A63">
        <w:fldChar w:fldCharType="begin"/>
      </w:r>
      <w:r w:rsidR="00DA63B2">
        <w:instrText xml:space="preserve"> SEQ Obrázek \* ARABIC </w:instrText>
      </w:r>
      <w:r w:rsidR="00A93A63">
        <w:fldChar w:fldCharType="separate"/>
      </w:r>
      <w:r w:rsidR="00FF620C">
        <w:rPr>
          <w:noProof/>
        </w:rPr>
        <w:t>28</w:t>
      </w:r>
      <w:r w:rsidR="00A93A63">
        <w:rPr>
          <w:noProof/>
        </w:rPr>
        <w:fldChar w:fldCharType="end"/>
      </w:r>
      <w:bookmarkEnd w:id="623"/>
      <w:r>
        <w:t xml:space="preserve"> - Ukázka komponenty Karta a komponent Media s různorodým obsahem [zdroj autor]</w:t>
      </w:r>
      <w:bookmarkEnd w:id="624"/>
    </w:p>
    <w:p w14:paraId="50A2F498" w14:textId="77777777" w:rsidR="009B16BD" w:rsidRDefault="00FC06C4" w:rsidP="00FC06C4">
      <w:pPr>
        <w:pStyle w:val="0Bezny"/>
      </w:pPr>
      <w:r>
        <w:t xml:space="preserve">Prohlížeče Internet Explorer a Android Browser však nepodporují potřebnou vlastnost </w:t>
      </w:r>
      <w:r w:rsidRPr="00EA74B9">
        <w:rPr>
          <w:rStyle w:val="kdyChar"/>
        </w:rPr>
        <w:t>object-fit</w:t>
      </w:r>
      <w:r>
        <w:t xml:space="preserve"> vůbec a prohlížeč Edge ji nepodporuje u HTML5 video elementů. Správné fungování komponenty s obrázkovým obsahem na prohlížeči Internet Explorer knihovna řeší Javascriptem. Pro správné fungování komponenty s video obsahem v prohlížečích Internet Explorer, Edge a Android Browser či s obrázkovým obsahem v prohlížeči Android Browser je nutné dodržet správné rozlišení obsahu – tj. rozlišení obsahu by mělo odpovídat předpokládanému rozlišení obsahu komponenty. </w:t>
      </w:r>
    </w:p>
    <w:p w14:paraId="168E4895" w14:textId="77777777" w:rsidR="00FC06C4" w:rsidRDefault="00FC06C4" w:rsidP="00FC06C4">
      <w:pPr>
        <w:pStyle w:val="3rove"/>
        <w:numPr>
          <w:ilvl w:val="2"/>
          <w:numId w:val="31"/>
        </w:numPr>
        <w:ind w:left="851" w:hanging="851"/>
      </w:pPr>
      <w:bookmarkStart w:id="625" w:name="_Toc510899379"/>
      <w:bookmarkStart w:id="626" w:name="_Toc512069698"/>
      <w:r>
        <w:t>Mod</w:t>
      </w:r>
      <w:r w:rsidR="00140392">
        <w:t>á</w:t>
      </w:r>
      <w:r>
        <w:t>l</w:t>
      </w:r>
      <w:bookmarkEnd w:id="625"/>
      <w:r w:rsidR="00140392">
        <w:t>ní okno</w:t>
      </w:r>
      <w:bookmarkEnd w:id="626"/>
    </w:p>
    <w:p w14:paraId="6B833C0A" w14:textId="77777777" w:rsidR="00FC06C4" w:rsidRDefault="00FC06C4" w:rsidP="00FC06C4">
      <w:pPr>
        <w:pStyle w:val="0Bezny"/>
      </w:pPr>
      <w:r>
        <w:t>Komponenta mod</w:t>
      </w:r>
      <w:r w:rsidR="00140392">
        <w:t>á</w:t>
      </w:r>
      <w:r>
        <w:t>l</w:t>
      </w:r>
      <w:r w:rsidR="00140392">
        <w:t>ního</w:t>
      </w:r>
      <w:r>
        <w:t xml:space="preserve"> okna zahrnuje nejen samotné okno, ale i pozadí za otevřeným mod</w:t>
      </w:r>
      <w:r w:rsidR="00140392">
        <w:t>álním</w:t>
      </w:r>
      <w:r>
        <w:t xml:space="preserve"> oknem a</w:t>
      </w:r>
      <w:r w:rsidR="00200216">
        <w:t> </w:t>
      </w:r>
      <w:r>
        <w:t xml:space="preserve">javascriptovou funkcionalitu otevírání / zavírání okna. </w:t>
      </w:r>
      <w:r w:rsidR="00396053">
        <w:t>Pomocí proměnných lze měnit barvu pozadí za mod</w:t>
      </w:r>
      <w:r w:rsidR="00140392">
        <w:t>á</w:t>
      </w:r>
      <w:r w:rsidR="00396053">
        <w:t>l</w:t>
      </w:r>
      <w:r w:rsidR="00140392">
        <w:t>ním</w:t>
      </w:r>
      <w:r w:rsidR="00396053">
        <w:t xml:space="preserve"> oknem, rozměry mod</w:t>
      </w:r>
      <w:r w:rsidR="00140392">
        <w:t>á</w:t>
      </w:r>
      <w:r w:rsidR="00396053">
        <w:t>l</w:t>
      </w:r>
      <w:r w:rsidR="00140392">
        <w:t>ního</w:t>
      </w:r>
      <w:r w:rsidR="00396053">
        <w:t xml:space="preserve"> okna, pozadí okna a vlastnosti křížku – ovládacího prvku mod</w:t>
      </w:r>
      <w:r w:rsidR="00140392">
        <w:t>á</w:t>
      </w:r>
      <w:r w:rsidR="00396053">
        <w:t>l</w:t>
      </w:r>
      <w:r w:rsidR="00140392">
        <w:t>ního</w:t>
      </w:r>
      <w:r w:rsidR="00396053">
        <w:t xml:space="preserve"> okna, po kterém se </w:t>
      </w:r>
      <w:r w:rsidR="00200216">
        <w:t xml:space="preserve">okno </w:t>
      </w:r>
      <w:r w:rsidR="00396053">
        <w:t xml:space="preserve">zavře. </w:t>
      </w:r>
      <w:r w:rsidR="00200216">
        <w:t>O</w:t>
      </w:r>
      <w:r w:rsidR="00396053">
        <w:t xml:space="preserve">kno </w:t>
      </w:r>
      <w:r w:rsidR="00200216">
        <w:t xml:space="preserve">se </w:t>
      </w:r>
      <w:r w:rsidR="00396053">
        <w:t>za</w:t>
      </w:r>
      <w:r w:rsidR="00200216">
        <w:t>vírá</w:t>
      </w:r>
      <w:r w:rsidR="00396053">
        <w:t xml:space="preserve"> i klikem mimo něj. Při zapnutí </w:t>
      </w:r>
      <w:r w:rsidR="00140392">
        <w:t>modálního</w:t>
      </w:r>
      <w:r w:rsidR="00396053">
        <w:t xml:space="preserve"> okna nelze na</w:t>
      </w:r>
      <w:r w:rsidR="00200216">
        <w:t> </w:t>
      </w:r>
      <w:r w:rsidR="00396053">
        <w:t>stránce scrollovat – to lze pouze v mod</w:t>
      </w:r>
      <w:r w:rsidR="00140392">
        <w:t>á</w:t>
      </w:r>
      <w:r w:rsidR="00396053">
        <w:t>l</w:t>
      </w:r>
      <w:r w:rsidR="00140392">
        <w:t>ním</w:t>
      </w:r>
      <w:r w:rsidR="00396053">
        <w:t xml:space="preserve"> okně. </w:t>
      </w:r>
    </w:p>
    <w:p w14:paraId="24A34984" w14:textId="77777777" w:rsidR="00396053" w:rsidRDefault="00396053" w:rsidP="00396053">
      <w:pPr>
        <w:pStyle w:val="0Bezny"/>
        <w:keepNext/>
      </w:pPr>
      <w:r>
        <w:rPr>
          <w:noProof/>
          <w:lang w:eastAsia="cs-CZ"/>
        </w:rPr>
        <w:lastRenderedPageBreak/>
        <w:drawing>
          <wp:inline distT="0" distB="0" distL="0" distR="0" wp14:anchorId="172A3861" wp14:editId="49C1A74C">
            <wp:extent cx="5579745" cy="2736215"/>
            <wp:effectExtent l="0" t="0" r="1905" b="698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579745" cy="2736215"/>
                    </a:xfrm>
                    <a:prstGeom prst="rect">
                      <a:avLst/>
                    </a:prstGeom>
                  </pic:spPr>
                </pic:pic>
              </a:graphicData>
            </a:graphic>
          </wp:inline>
        </w:drawing>
      </w:r>
    </w:p>
    <w:p w14:paraId="2748066D" w14:textId="10DFCFD2" w:rsidR="00396053" w:rsidRDefault="00396053" w:rsidP="00396053">
      <w:pPr>
        <w:pStyle w:val="Titulek"/>
      </w:pPr>
      <w:bookmarkStart w:id="627" w:name="_Toc512069741"/>
      <w:r>
        <w:t xml:space="preserve">Obrázek </w:t>
      </w:r>
      <w:r w:rsidR="00A93A63">
        <w:fldChar w:fldCharType="begin"/>
      </w:r>
      <w:r w:rsidR="00DA63B2">
        <w:instrText xml:space="preserve"> SEQ Obrázek \* ARABIC </w:instrText>
      </w:r>
      <w:r w:rsidR="00A93A63">
        <w:fldChar w:fldCharType="separate"/>
      </w:r>
      <w:r w:rsidR="00FF620C">
        <w:rPr>
          <w:noProof/>
        </w:rPr>
        <w:t>29</w:t>
      </w:r>
      <w:r w:rsidR="00A93A63">
        <w:rPr>
          <w:noProof/>
        </w:rPr>
        <w:fldChar w:fldCharType="end"/>
      </w:r>
      <w:r>
        <w:t xml:space="preserve"> - Ukázka komponenty </w:t>
      </w:r>
      <w:r w:rsidR="00140392">
        <w:t>m</w:t>
      </w:r>
      <w:r>
        <w:t>od</w:t>
      </w:r>
      <w:r w:rsidR="00140392">
        <w:t>á</w:t>
      </w:r>
      <w:r>
        <w:t>l</w:t>
      </w:r>
      <w:r w:rsidR="00140392">
        <w:t>ního</w:t>
      </w:r>
      <w:r>
        <w:t xml:space="preserve"> okna vytvořené knihovny</w:t>
      </w:r>
      <w:r w:rsidR="00FA3ADB">
        <w:t xml:space="preserve"> [zdroj autor]</w:t>
      </w:r>
      <w:bookmarkEnd w:id="627"/>
    </w:p>
    <w:p w14:paraId="112B434A" w14:textId="77777777" w:rsidR="00396053" w:rsidRDefault="00396053" w:rsidP="00396053">
      <w:pPr>
        <w:pStyle w:val="3rove"/>
        <w:numPr>
          <w:ilvl w:val="2"/>
          <w:numId w:val="31"/>
        </w:numPr>
        <w:ind w:left="851" w:hanging="851"/>
      </w:pPr>
      <w:bookmarkStart w:id="628" w:name="_Toc510899380"/>
      <w:bookmarkStart w:id="629" w:name="_Toc512069699"/>
      <w:r>
        <w:t>Stránkování</w:t>
      </w:r>
      <w:bookmarkEnd w:id="628"/>
      <w:bookmarkEnd w:id="629"/>
    </w:p>
    <w:p w14:paraId="43C1307F" w14:textId="77777777" w:rsidR="00396053" w:rsidRDefault="00396053" w:rsidP="00396053">
      <w:pPr>
        <w:pStyle w:val="0Bezny"/>
      </w:pPr>
      <w:r>
        <w:t>Komponenta stránkování vytváří hotové odkazy na jednotlivé stránky obsahu. Jedná se pouze o</w:t>
      </w:r>
      <w:r w:rsidR="00200216">
        <w:t> </w:t>
      </w:r>
      <w:r>
        <w:t>nastylované odkazy, samotnou funkcionalitu stránkování je možné řešit například komponentou záložek. Pomocí proměnných je možn</w:t>
      </w:r>
      <w:ins w:id="630" w:author="Jiří Škára" w:date="2018-04-19T22:25:00Z">
        <w:r w:rsidR="00FA56FE">
          <w:t>é</w:t>
        </w:r>
      </w:ins>
      <w:del w:id="631" w:author="Jiří Škára" w:date="2018-04-19T22:25:00Z">
        <w:r w:rsidDel="00FA56FE">
          <w:delText>í</w:delText>
        </w:r>
      </w:del>
      <w:r>
        <w:t xml:space="preserve"> měnit barvu odkazů stránkování a rozměry.</w:t>
      </w:r>
    </w:p>
    <w:p w14:paraId="656E3DF8" w14:textId="77777777" w:rsidR="00396053" w:rsidRDefault="00396053" w:rsidP="00396053">
      <w:pPr>
        <w:pStyle w:val="0Bezny"/>
        <w:keepNext/>
        <w:jc w:val="center"/>
      </w:pPr>
      <w:r>
        <w:rPr>
          <w:noProof/>
          <w:lang w:eastAsia="cs-CZ"/>
        </w:rPr>
        <w:drawing>
          <wp:inline distT="0" distB="0" distL="0" distR="0" wp14:anchorId="253BE215" wp14:editId="055D0072">
            <wp:extent cx="2190750" cy="466725"/>
            <wp:effectExtent l="0" t="0" r="0"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2190750" cy="466725"/>
                    </a:xfrm>
                    <a:prstGeom prst="rect">
                      <a:avLst/>
                    </a:prstGeom>
                  </pic:spPr>
                </pic:pic>
              </a:graphicData>
            </a:graphic>
          </wp:inline>
        </w:drawing>
      </w:r>
    </w:p>
    <w:p w14:paraId="514C3805" w14:textId="32C412F6" w:rsidR="00396053" w:rsidRDefault="00396053" w:rsidP="00396053">
      <w:pPr>
        <w:pStyle w:val="Titulek"/>
        <w:jc w:val="left"/>
      </w:pPr>
      <w:bookmarkStart w:id="632" w:name="_Toc512069742"/>
      <w:r>
        <w:t xml:space="preserve">Obrázek </w:t>
      </w:r>
      <w:r w:rsidR="00A93A63">
        <w:fldChar w:fldCharType="begin"/>
      </w:r>
      <w:r w:rsidR="00DA63B2">
        <w:instrText xml:space="preserve"> SEQ Obrázek \* ARABIC </w:instrText>
      </w:r>
      <w:r w:rsidR="00A93A63">
        <w:fldChar w:fldCharType="separate"/>
      </w:r>
      <w:r w:rsidR="00FF620C">
        <w:rPr>
          <w:noProof/>
        </w:rPr>
        <w:t>30</w:t>
      </w:r>
      <w:r w:rsidR="00A93A63">
        <w:rPr>
          <w:noProof/>
        </w:rPr>
        <w:fldChar w:fldCharType="end"/>
      </w:r>
      <w:r>
        <w:t xml:space="preserve"> - Ukázka komponenty stránkování vytvořené knihovny</w:t>
      </w:r>
      <w:r w:rsidR="00FA3ADB">
        <w:t xml:space="preserve"> [zdroj autor]</w:t>
      </w:r>
      <w:bookmarkEnd w:id="632"/>
    </w:p>
    <w:p w14:paraId="740E0B5A" w14:textId="77777777" w:rsidR="00396053" w:rsidRDefault="005A4016" w:rsidP="005A4016">
      <w:pPr>
        <w:pStyle w:val="3rove"/>
        <w:numPr>
          <w:ilvl w:val="2"/>
          <w:numId w:val="31"/>
        </w:numPr>
        <w:ind w:left="851" w:hanging="851"/>
      </w:pPr>
      <w:bookmarkStart w:id="633" w:name="_Toc510899381"/>
      <w:bookmarkStart w:id="634" w:name="_Toc512069700"/>
      <w:r>
        <w:t>Progress bar</w:t>
      </w:r>
      <w:bookmarkEnd w:id="633"/>
      <w:bookmarkEnd w:id="634"/>
    </w:p>
    <w:p w14:paraId="59D67F58" w14:textId="77777777" w:rsidR="005A4016" w:rsidRDefault="008A5AE9" w:rsidP="005A4016">
      <w:pPr>
        <w:pStyle w:val="0Bezny"/>
      </w:pPr>
      <w:r>
        <w:t>Progress bar je ukazatel postupu. Komponenta samotná je de facto základně nastylovaný HTML progress element. Pomocí proměnných je možné měnit její výšku a barvy. Podpora progress elementu se v různých prohlížečích liší, a tak komponenta nevypadá všude stejně, pracuje však se</w:t>
      </w:r>
      <w:r w:rsidR="00200216">
        <w:t> </w:t>
      </w:r>
      <w:r>
        <w:t xml:space="preserve">stejnými barvami i rozměry. </w:t>
      </w:r>
    </w:p>
    <w:p w14:paraId="14E0325B" w14:textId="77777777" w:rsidR="008A5AE9" w:rsidRDefault="008A5AE9" w:rsidP="008A5AE9">
      <w:pPr>
        <w:pStyle w:val="0Bezny"/>
        <w:keepNext/>
      </w:pPr>
      <w:r>
        <w:rPr>
          <w:noProof/>
          <w:lang w:eastAsia="cs-CZ"/>
        </w:rPr>
        <w:drawing>
          <wp:inline distT="0" distB="0" distL="0" distR="0" wp14:anchorId="5BE6CD76" wp14:editId="4064FC9D">
            <wp:extent cx="5579745" cy="127635"/>
            <wp:effectExtent l="0" t="0" r="1905" b="571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579745" cy="127635"/>
                    </a:xfrm>
                    <a:prstGeom prst="rect">
                      <a:avLst/>
                    </a:prstGeom>
                  </pic:spPr>
                </pic:pic>
              </a:graphicData>
            </a:graphic>
          </wp:inline>
        </w:drawing>
      </w:r>
    </w:p>
    <w:p w14:paraId="77F8894C" w14:textId="5A9BCB9B" w:rsidR="008A5AE9" w:rsidRDefault="008A5AE9" w:rsidP="006C58D7">
      <w:pPr>
        <w:pStyle w:val="Titulek"/>
        <w:rPr>
          <w:ins w:id="635" w:author="Martin Škára" w:date="2018-04-21T10:24:00Z"/>
        </w:rPr>
      </w:pPr>
      <w:bookmarkStart w:id="636" w:name="_Toc512069743"/>
      <w:r>
        <w:t xml:space="preserve">Obrázek </w:t>
      </w:r>
      <w:r w:rsidR="00A93A63">
        <w:fldChar w:fldCharType="begin"/>
      </w:r>
      <w:r w:rsidR="00DA63B2">
        <w:instrText xml:space="preserve"> SEQ Obrázek \* ARABIC </w:instrText>
      </w:r>
      <w:r w:rsidR="00A93A63">
        <w:fldChar w:fldCharType="separate"/>
      </w:r>
      <w:r w:rsidR="00FF620C">
        <w:rPr>
          <w:noProof/>
        </w:rPr>
        <w:t>31</w:t>
      </w:r>
      <w:r w:rsidR="00A93A63">
        <w:rPr>
          <w:noProof/>
        </w:rPr>
        <w:fldChar w:fldCharType="end"/>
      </w:r>
      <w:r>
        <w:t xml:space="preserve"> - Ukázka komponenty Progress bar vytvořené knihovny</w:t>
      </w:r>
      <w:r w:rsidR="00FA3ADB">
        <w:t xml:space="preserve"> [zdroj autor]</w:t>
      </w:r>
      <w:bookmarkEnd w:id="636"/>
    </w:p>
    <w:p w14:paraId="26A6AE7A" w14:textId="1D7086A3" w:rsidR="00FF620C" w:rsidRPr="00FF620C" w:rsidRDefault="00FF620C" w:rsidP="00FF620C">
      <w:pPr>
        <w:widowControl/>
        <w:spacing w:before="0" w:beforeAutospacing="0" w:after="160" w:afterAutospacing="0" w:line="259" w:lineRule="auto"/>
        <w:jc w:val="left"/>
        <w:rPr>
          <w:rPrChange w:id="637" w:author="Martin Škára" w:date="2018-04-21T10:24:00Z">
            <w:rPr/>
          </w:rPrChange>
        </w:rPr>
        <w:pPrChange w:id="638" w:author="Martin Škára" w:date="2018-04-21T10:24:00Z">
          <w:pPr>
            <w:pStyle w:val="Titulek"/>
          </w:pPr>
        </w:pPrChange>
      </w:pPr>
      <w:ins w:id="639" w:author="Martin Škára" w:date="2018-04-21T10:24:00Z">
        <w:r>
          <w:br w:type="page"/>
        </w:r>
      </w:ins>
    </w:p>
    <w:p w14:paraId="14B82A50" w14:textId="77777777" w:rsidR="008A5AE9" w:rsidRDefault="008A5AE9" w:rsidP="008A5AE9">
      <w:pPr>
        <w:pStyle w:val="3rove"/>
        <w:numPr>
          <w:ilvl w:val="2"/>
          <w:numId w:val="31"/>
        </w:numPr>
        <w:ind w:left="851" w:hanging="851"/>
      </w:pPr>
      <w:bookmarkStart w:id="640" w:name="_Toc510899382"/>
      <w:bookmarkStart w:id="641" w:name="_Toc512069701"/>
      <w:r>
        <w:lastRenderedPageBreak/>
        <w:t>Záložky</w:t>
      </w:r>
      <w:bookmarkEnd w:id="640"/>
      <w:bookmarkEnd w:id="641"/>
    </w:p>
    <w:p w14:paraId="783C02B8" w14:textId="77777777" w:rsidR="008A5AE9" w:rsidRDefault="00FA3ADB" w:rsidP="008A5AE9">
      <w:pPr>
        <w:pStyle w:val="0Bezny"/>
      </w:pPr>
      <w:r>
        <w:t xml:space="preserve">Komponenta záložek umožňuje v rámci elementu zobrazování a skrývání jednotlivých obsažených prvků (prvky mají třídu </w:t>
      </w:r>
      <w:r w:rsidRPr="00FA3ADB">
        <w:rPr>
          <w:rStyle w:val="kdyChar"/>
        </w:rPr>
        <w:t>tab</w:t>
      </w:r>
      <w:r w:rsidRPr="00FA3ADB">
        <w:t>)</w:t>
      </w:r>
      <w:r>
        <w:t>. Toto zobrazování a skrývání je ovládáno pomocí javascriptu. V případě, že uživatel klikne na prvek ovládající komponentu záložek a zobrazující jeden z obsažených elementů, ostatní elementy se skryjí. Samotná komponenta neobsahuje téměř žádné styly, ale jedná se spíše o javascriptovou funkci. Zápis třech prvků ovládající jednotlivé elementy (záložky) a zápis celé komponenty v jazyce HTML je zobrazen níže:</w:t>
      </w:r>
    </w:p>
    <w:p w14:paraId="31414DDF" w14:textId="77777777" w:rsidR="00FA3ADB" w:rsidRDefault="00FA3ADB" w:rsidP="00FA3ADB">
      <w:pPr>
        <w:pStyle w:val="kdy"/>
      </w:pPr>
      <w:r>
        <w:t>&lt;button class="c-button" data-tabs="tabs-1" data-tab="1"&gt;Tab 1&lt;/button&gt;</w:t>
      </w:r>
    </w:p>
    <w:p w14:paraId="315535C2" w14:textId="77777777" w:rsidR="00FA3ADB" w:rsidRDefault="00FA3ADB" w:rsidP="00FA3ADB">
      <w:pPr>
        <w:pStyle w:val="kdy"/>
      </w:pPr>
      <w:r>
        <w:t>&lt;button class="c-button" data-tabs="tabs-1" data-tab="2"&gt;Tab 2&lt;/button&gt;</w:t>
      </w:r>
    </w:p>
    <w:p w14:paraId="2CFC33D6" w14:textId="77777777" w:rsidR="00FA3ADB" w:rsidRDefault="00FA3ADB" w:rsidP="00FA3ADB">
      <w:pPr>
        <w:pStyle w:val="kdy"/>
      </w:pPr>
    </w:p>
    <w:p w14:paraId="625D62D8" w14:textId="77777777" w:rsidR="00FA3ADB" w:rsidRDefault="00FA3ADB" w:rsidP="00FA3ADB">
      <w:pPr>
        <w:pStyle w:val="kdy"/>
      </w:pPr>
      <w:r>
        <w:t>&lt;div class="c-tabs" data-tabs="tabs-1"&gt;</w:t>
      </w:r>
    </w:p>
    <w:p w14:paraId="33A5EAF6" w14:textId="77777777" w:rsidR="00FA3ADB" w:rsidRDefault="00FA3ADB" w:rsidP="00FA3ADB">
      <w:pPr>
        <w:pStyle w:val="kdy"/>
      </w:pPr>
      <w:r>
        <w:t xml:space="preserve">  &lt;div class="tab active"&gt;</w:t>
      </w:r>
    </w:p>
    <w:p w14:paraId="7F33A7D2" w14:textId="77777777" w:rsidR="00FA3ADB" w:rsidRDefault="00FA3ADB" w:rsidP="00FA3ADB">
      <w:pPr>
        <w:pStyle w:val="kdy"/>
      </w:pPr>
      <w:r>
        <w:t xml:space="preserve">    Obsah záložky</w:t>
      </w:r>
    </w:p>
    <w:p w14:paraId="7BBA15ED" w14:textId="77777777" w:rsidR="00FA3ADB" w:rsidRDefault="00FA3ADB" w:rsidP="00FA3ADB">
      <w:pPr>
        <w:pStyle w:val="kdy"/>
      </w:pPr>
      <w:r>
        <w:t xml:space="preserve">  &lt;/div&gt;</w:t>
      </w:r>
    </w:p>
    <w:p w14:paraId="2CE82201" w14:textId="77777777" w:rsidR="00FA3ADB" w:rsidRDefault="00FA3ADB" w:rsidP="00FA3ADB">
      <w:pPr>
        <w:pStyle w:val="kdy"/>
      </w:pPr>
      <w:r>
        <w:t xml:space="preserve">  &lt;div class="tab"&gt;</w:t>
      </w:r>
    </w:p>
    <w:p w14:paraId="606D5268" w14:textId="77777777" w:rsidR="00FA3ADB" w:rsidRDefault="00FA3ADB" w:rsidP="00FA3ADB">
      <w:pPr>
        <w:pStyle w:val="kdy"/>
      </w:pPr>
      <w:r>
        <w:t xml:space="preserve">    Obsah záložky</w:t>
      </w:r>
    </w:p>
    <w:p w14:paraId="5CFF5C03" w14:textId="77777777" w:rsidR="00FA3ADB" w:rsidRDefault="00FA3ADB" w:rsidP="00FA3ADB">
      <w:pPr>
        <w:pStyle w:val="kdy"/>
      </w:pPr>
      <w:r>
        <w:t xml:space="preserve">  &lt;/div&gt;</w:t>
      </w:r>
    </w:p>
    <w:p w14:paraId="4B79BF13" w14:textId="77777777" w:rsidR="00FA3ADB" w:rsidRDefault="00FA3ADB" w:rsidP="00FA3ADB">
      <w:pPr>
        <w:pStyle w:val="kdy"/>
      </w:pPr>
      <w:r>
        <w:t>&lt;/div&gt;</w:t>
      </w:r>
    </w:p>
    <w:p w14:paraId="18A40988" w14:textId="13A68C5D" w:rsidR="00FA3ADB" w:rsidRDefault="00FA3ADB" w:rsidP="00FA3ADB">
      <w:pPr>
        <w:pStyle w:val="Titulek"/>
      </w:pPr>
      <w:bookmarkStart w:id="642" w:name="_Toc512069766"/>
      <w:r>
        <w:t xml:space="preserve">Kód </w:t>
      </w:r>
      <w:r w:rsidR="00A93A63">
        <w:fldChar w:fldCharType="begin"/>
      </w:r>
      <w:r w:rsidR="00DA63B2">
        <w:instrText xml:space="preserve"> SEQ Kód \* ARABIC </w:instrText>
      </w:r>
      <w:r w:rsidR="00A93A63">
        <w:fldChar w:fldCharType="separate"/>
      </w:r>
      <w:r w:rsidR="00FF620C">
        <w:rPr>
          <w:noProof/>
        </w:rPr>
        <w:t>15</w:t>
      </w:r>
      <w:r w:rsidR="00A93A63">
        <w:rPr>
          <w:noProof/>
        </w:rPr>
        <w:fldChar w:fldCharType="end"/>
      </w:r>
      <w:r>
        <w:t xml:space="preserve"> - Ukázka HTML zápisu komponenty záložek vytvořené knihovny a jejích ovládacích prvků [zdroj autor]</w:t>
      </w:r>
      <w:bookmarkEnd w:id="642"/>
    </w:p>
    <w:p w14:paraId="680E60C6" w14:textId="77777777" w:rsidR="00C836F3" w:rsidRDefault="00C836F3" w:rsidP="00C836F3">
      <w:pPr>
        <w:keepNext/>
      </w:pPr>
      <w:r>
        <w:rPr>
          <w:noProof/>
        </w:rPr>
        <w:drawing>
          <wp:inline distT="0" distB="0" distL="0" distR="0" wp14:anchorId="7D3BD737" wp14:editId="7BBC646B">
            <wp:extent cx="5579745" cy="1838960"/>
            <wp:effectExtent l="0" t="0" r="1905" b="889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579745" cy="1838960"/>
                    </a:xfrm>
                    <a:prstGeom prst="rect">
                      <a:avLst/>
                    </a:prstGeom>
                  </pic:spPr>
                </pic:pic>
              </a:graphicData>
            </a:graphic>
          </wp:inline>
        </w:drawing>
      </w:r>
    </w:p>
    <w:p w14:paraId="0AA378E1" w14:textId="1866929A" w:rsidR="00C836F3" w:rsidRPr="00C836F3" w:rsidRDefault="00C836F3" w:rsidP="00C836F3">
      <w:pPr>
        <w:pStyle w:val="Titulek"/>
      </w:pPr>
      <w:bookmarkStart w:id="643" w:name="_Toc512069744"/>
      <w:r>
        <w:t xml:space="preserve">Obrázek </w:t>
      </w:r>
      <w:r w:rsidR="00A93A63">
        <w:fldChar w:fldCharType="begin"/>
      </w:r>
      <w:r w:rsidR="00DA63B2">
        <w:instrText xml:space="preserve"> SEQ Obrázek \* ARABIC </w:instrText>
      </w:r>
      <w:r w:rsidR="00A93A63">
        <w:fldChar w:fldCharType="separate"/>
      </w:r>
      <w:r w:rsidR="00FF620C">
        <w:rPr>
          <w:noProof/>
        </w:rPr>
        <w:t>32</w:t>
      </w:r>
      <w:r w:rsidR="00A93A63">
        <w:rPr>
          <w:noProof/>
        </w:rPr>
        <w:fldChar w:fldCharType="end"/>
      </w:r>
      <w:r>
        <w:t xml:space="preserve"> - </w:t>
      </w:r>
      <w:r w:rsidRPr="006758E8">
        <w:t xml:space="preserve">Ukázka komponenty </w:t>
      </w:r>
      <w:r>
        <w:t>záložek</w:t>
      </w:r>
      <w:r w:rsidRPr="006758E8">
        <w:t xml:space="preserve"> vytvořené knihovny [zdroj autor]</w:t>
      </w:r>
      <w:bookmarkEnd w:id="643"/>
    </w:p>
    <w:p w14:paraId="3C610743" w14:textId="77777777" w:rsidR="00FA3ADB" w:rsidRDefault="00FA3ADB" w:rsidP="00FA3ADB">
      <w:pPr>
        <w:pStyle w:val="3rove"/>
        <w:numPr>
          <w:ilvl w:val="2"/>
          <w:numId w:val="31"/>
        </w:numPr>
        <w:ind w:left="851" w:hanging="851"/>
      </w:pPr>
      <w:bookmarkStart w:id="644" w:name="_Toc510899383"/>
      <w:bookmarkStart w:id="645" w:name="_Toc512069702"/>
      <w:r>
        <w:t>Vizuály</w:t>
      </w:r>
      <w:bookmarkEnd w:id="644"/>
      <w:bookmarkEnd w:id="645"/>
    </w:p>
    <w:p w14:paraId="71605FAB" w14:textId="77777777" w:rsidR="00C836F3" w:rsidRDefault="00FA3ADB" w:rsidP="00FA3ADB">
      <w:pPr>
        <w:pStyle w:val="0Bezny"/>
      </w:pPr>
      <w:r>
        <w:t xml:space="preserve">Vizuály jsou komponenty pro obsah s obrázkovým či video pozadím přes celou šířku stránky. </w:t>
      </w:r>
      <w:r w:rsidR="00FA0AAA">
        <w:t xml:space="preserve">Knihovna nabízí jak vizuál s obrázkovým pozadím, tak i vizuál s video pozadím. Pomocí proměnných lze měnit výšku vizuálu a barvu pozadí vizuálu v případě, že nemá nastaveno žádné obrázkové či video pozadí. Jelikož komponenta vizuálu bez obsahu vypadá sama o sobě pouze jako široký obrázek, neuvádí v této kapitole autor obrázkový příklad této komponenty. </w:t>
      </w:r>
    </w:p>
    <w:p w14:paraId="19430428" w14:textId="77777777" w:rsidR="00FA3ADB" w:rsidRPr="00C836F3" w:rsidRDefault="00C836F3" w:rsidP="00C836F3">
      <w:pPr>
        <w:widowControl/>
        <w:spacing w:before="0" w:beforeAutospacing="0" w:after="160" w:afterAutospacing="0" w:line="259" w:lineRule="auto"/>
        <w:jc w:val="left"/>
        <w:rPr>
          <w:rFonts w:eastAsiaTheme="minorHAnsi" w:cstheme="minorBidi"/>
          <w:sz w:val="22"/>
          <w:lang w:eastAsia="en-US"/>
        </w:rPr>
      </w:pPr>
      <w:r>
        <w:br w:type="page"/>
      </w:r>
    </w:p>
    <w:p w14:paraId="3B032EB3" w14:textId="77777777" w:rsidR="00C836F3" w:rsidRDefault="00C836F3" w:rsidP="00C836F3">
      <w:pPr>
        <w:pStyle w:val="1rove"/>
        <w:numPr>
          <w:ilvl w:val="0"/>
          <w:numId w:val="31"/>
        </w:numPr>
        <w:ind w:left="851" w:hanging="851"/>
      </w:pPr>
      <w:bookmarkStart w:id="646" w:name="_Toc512069703"/>
      <w:r>
        <w:lastRenderedPageBreak/>
        <w:t>Vytvoření příkladů k demonstraci možností vytvořené knihovny</w:t>
      </w:r>
      <w:bookmarkEnd w:id="646"/>
    </w:p>
    <w:p w14:paraId="04235D67" w14:textId="77777777" w:rsidR="00C836F3" w:rsidRDefault="00C836F3" w:rsidP="00C836F3">
      <w:pPr>
        <w:pStyle w:val="0Bezny"/>
      </w:pPr>
      <w:r>
        <w:t xml:space="preserve">I přesto, že autor v rámci vývoje knihovny ke každé </w:t>
      </w:r>
      <w:r w:rsidR="006C58D7">
        <w:t xml:space="preserve">její části </w:t>
      </w:r>
      <w:r>
        <w:t>vytvořil jednoduché příklady (výsledek</w:t>
      </w:r>
      <w:r w:rsidR="006C58D7">
        <w:t> </w:t>
      </w:r>
      <w:r>
        <w:t>některých lze vidět na obrázcích v předchozí kapitole), vytvořil i několik komplexnějších příkladů, které mají simulovat případné další stránky, v rámci jejichž vývoje se knihovna využije. Celkově se jedná o tři příklady, vývoji každého z nich předcházelo vytvoření wireframu.</w:t>
      </w:r>
    </w:p>
    <w:p w14:paraId="5BC2D9C2" w14:textId="77777777" w:rsidR="00C836F3" w:rsidRDefault="00C836F3" w:rsidP="00C836F3">
      <w:pPr>
        <w:pStyle w:val="0Bezny"/>
      </w:pPr>
      <w:r>
        <w:t>Prvním příkladem je vzorová úvodní stránka webu, kde jsou použity pomocné třídy, grid systém a</w:t>
      </w:r>
      <w:r w:rsidR="006C58D7">
        <w:t> </w:t>
      </w:r>
      <w:r>
        <w:t xml:space="preserve">komponenty menu, vizuál, tlačítka, </w:t>
      </w:r>
      <w:r w:rsidRPr="006C58D7">
        <w:rPr>
          <w:i/>
        </w:rPr>
        <w:t>carousel</w:t>
      </w:r>
      <w:r>
        <w:t xml:space="preserve"> a patička. Níže lze vidět wireframe příkladu i konečný výsledek. </w:t>
      </w:r>
    </w:p>
    <w:p w14:paraId="5D28E129" w14:textId="77777777" w:rsidR="000279CF" w:rsidRDefault="00C836F3" w:rsidP="000279CF">
      <w:pPr>
        <w:pStyle w:val="0Bezny"/>
        <w:keepNext/>
      </w:pPr>
      <w:r>
        <w:rPr>
          <w:noProof/>
          <w:lang w:eastAsia="cs-CZ"/>
        </w:rPr>
        <w:drawing>
          <wp:inline distT="0" distB="0" distL="0" distR="0" wp14:anchorId="05655E6D" wp14:editId="1CE43153">
            <wp:extent cx="5562600" cy="4791075"/>
            <wp:effectExtent l="0" t="0" r="0" b="952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62600" cy="4791075"/>
                    </a:xfrm>
                    <a:prstGeom prst="rect">
                      <a:avLst/>
                    </a:prstGeom>
                    <a:noFill/>
                    <a:ln>
                      <a:noFill/>
                    </a:ln>
                  </pic:spPr>
                </pic:pic>
              </a:graphicData>
            </a:graphic>
          </wp:inline>
        </w:drawing>
      </w:r>
    </w:p>
    <w:p w14:paraId="0452BB23" w14:textId="6F4AA5CE" w:rsidR="00C836F3" w:rsidRDefault="000279CF" w:rsidP="000279CF">
      <w:pPr>
        <w:pStyle w:val="Titulek"/>
      </w:pPr>
      <w:bookmarkStart w:id="647" w:name="_Toc512069745"/>
      <w:r>
        <w:t xml:space="preserve">Obrázek </w:t>
      </w:r>
      <w:r w:rsidR="00A93A63">
        <w:fldChar w:fldCharType="begin"/>
      </w:r>
      <w:r w:rsidR="00DA63B2">
        <w:instrText xml:space="preserve"> SEQ Obrázek \* ARABIC </w:instrText>
      </w:r>
      <w:r w:rsidR="00A93A63">
        <w:fldChar w:fldCharType="separate"/>
      </w:r>
      <w:r w:rsidR="00FF620C">
        <w:rPr>
          <w:noProof/>
        </w:rPr>
        <w:t>33</w:t>
      </w:r>
      <w:r w:rsidR="00A93A63">
        <w:rPr>
          <w:noProof/>
        </w:rPr>
        <w:fldChar w:fldCharType="end"/>
      </w:r>
      <w:r>
        <w:t xml:space="preserve"> - Wireframe příkladu úvodní stránky [zdroj autor]</w:t>
      </w:r>
      <w:bookmarkEnd w:id="647"/>
    </w:p>
    <w:p w14:paraId="74E1EE00" w14:textId="77777777" w:rsidR="000279CF" w:rsidRDefault="000279CF" w:rsidP="000279CF">
      <w:pPr>
        <w:keepNext/>
      </w:pPr>
      <w:r>
        <w:rPr>
          <w:noProof/>
        </w:rPr>
        <w:lastRenderedPageBreak/>
        <w:drawing>
          <wp:inline distT="0" distB="0" distL="0" distR="0" wp14:anchorId="7944F9B1" wp14:editId="662BF282">
            <wp:extent cx="5562600" cy="4333875"/>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62600" cy="4333875"/>
                    </a:xfrm>
                    <a:prstGeom prst="rect">
                      <a:avLst/>
                    </a:prstGeom>
                    <a:noFill/>
                    <a:ln>
                      <a:noFill/>
                    </a:ln>
                  </pic:spPr>
                </pic:pic>
              </a:graphicData>
            </a:graphic>
          </wp:inline>
        </w:drawing>
      </w:r>
    </w:p>
    <w:p w14:paraId="1A74705C" w14:textId="17D051C8" w:rsidR="000279CF" w:rsidRDefault="000279CF" w:rsidP="000279CF">
      <w:pPr>
        <w:pStyle w:val="Titulek"/>
      </w:pPr>
      <w:bookmarkStart w:id="648" w:name="_Toc512069746"/>
      <w:r>
        <w:t xml:space="preserve">Obrázek </w:t>
      </w:r>
      <w:r w:rsidR="00A93A63">
        <w:fldChar w:fldCharType="begin"/>
      </w:r>
      <w:r w:rsidR="00DA63B2">
        <w:instrText xml:space="preserve"> SEQ Obrázek \* ARABIC </w:instrText>
      </w:r>
      <w:r w:rsidR="00A93A63">
        <w:fldChar w:fldCharType="separate"/>
      </w:r>
      <w:r w:rsidR="00FF620C">
        <w:rPr>
          <w:noProof/>
        </w:rPr>
        <w:t>34</w:t>
      </w:r>
      <w:r w:rsidR="00A93A63">
        <w:rPr>
          <w:noProof/>
        </w:rPr>
        <w:fldChar w:fldCharType="end"/>
      </w:r>
      <w:r>
        <w:t xml:space="preserve"> - Ukázka vytvořeného příkladu úvodní stránky [zdroj autor]</w:t>
      </w:r>
      <w:bookmarkEnd w:id="648"/>
    </w:p>
    <w:p w14:paraId="000744BB" w14:textId="77777777" w:rsidR="000279CF" w:rsidRDefault="000279CF" w:rsidP="000279CF">
      <w:pPr>
        <w:pStyle w:val="0Bezny"/>
      </w:pPr>
      <w:r>
        <w:t>Druhý příklad vychází z příkladu úvodní stránky – neliší se obsahem menu ani patičkou. Místo ostatního obsahu však obsahuje komponentu video vizuálu a vzorový formulář</w:t>
      </w:r>
      <w:ins w:id="649" w:author="Jiří Škára" w:date="2018-04-19T22:30:00Z">
        <w:r w:rsidR="00FA56FE">
          <w:t>,</w:t>
        </w:r>
      </w:ins>
      <w:r>
        <w:t xml:space="preserve"> ve kterém jsou použity komponenty formulářových prvků a modálního okna. Obsahem příkladu je i vzorová validace, díky čemuž lze vidět, jak případně používat i komponentu chybové hlášky formuláře. Samotná validace však součástí knihovny není. Příklad je nazýván jako </w:t>
      </w:r>
      <w:r w:rsidRPr="006C58D7">
        <w:rPr>
          <w:i/>
        </w:rPr>
        <w:t>Contact page</w:t>
      </w:r>
      <w:r>
        <w:t xml:space="preserve">, čili ukázka kontaktní stránky. </w:t>
      </w:r>
    </w:p>
    <w:p w14:paraId="31E45C1A" w14:textId="77777777" w:rsidR="000279CF" w:rsidRDefault="000279CF" w:rsidP="000279CF">
      <w:pPr>
        <w:pStyle w:val="0Bezny"/>
        <w:keepNext/>
      </w:pPr>
      <w:r>
        <w:rPr>
          <w:noProof/>
          <w:lang w:eastAsia="cs-CZ"/>
        </w:rPr>
        <w:lastRenderedPageBreak/>
        <w:drawing>
          <wp:inline distT="0" distB="0" distL="0" distR="0" wp14:anchorId="3F036521" wp14:editId="004B7F27">
            <wp:extent cx="5572125" cy="3105150"/>
            <wp:effectExtent l="0" t="0" r="9525"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14:paraId="20AE24B2" w14:textId="7EEF2810" w:rsidR="000279CF" w:rsidRDefault="000279CF" w:rsidP="000279CF">
      <w:pPr>
        <w:pStyle w:val="Titulek"/>
      </w:pPr>
      <w:bookmarkStart w:id="650" w:name="_Toc512069747"/>
      <w:r>
        <w:t xml:space="preserve">Obrázek </w:t>
      </w:r>
      <w:r w:rsidR="00A93A63">
        <w:fldChar w:fldCharType="begin"/>
      </w:r>
      <w:r w:rsidR="00DA63B2">
        <w:instrText xml:space="preserve"> SEQ Obrázek \* ARABIC </w:instrText>
      </w:r>
      <w:r w:rsidR="00A93A63">
        <w:fldChar w:fldCharType="separate"/>
      </w:r>
      <w:r w:rsidR="00FF620C">
        <w:rPr>
          <w:noProof/>
        </w:rPr>
        <w:t>35</w:t>
      </w:r>
      <w:r w:rsidR="00A93A63">
        <w:rPr>
          <w:noProof/>
        </w:rPr>
        <w:fldChar w:fldCharType="end"/>
      </w:r>
      <w:r>
        <w:t xml:space="preserve"> - Wireframe příkladu kontaktní stránky [zdroj autor]</w:t>
      </w:r>
      <w:bookmarkEnd w:id="650"/>
    </w:p>
    <w:p w14:paraId="53C27A35" w14:textId="77777777" w:rsidR="000279CF" w:rsidRDefault="003A3F1D" w:rsidP="000279CF">
      <w:pPr>
        <w:keepNext/>
      </w:pPr>
      <w:r w:rsidRPr="000E07D6">
        <w:rPr>
          <w:noProof/>
        </w:rPr>
        <w:drawing>
          <wp:inline distT="0" distB="0" distL="0" distR="0" wp14:anchorId="6B59BEAD" wp14:editId="6CF4E5F0">
            <wp:extent cx="5579745" cy="3356610"/>
            <wp:effectExtent l="0" t="0" r="1905" b="0"/>
            <wp:docPr id="40" name="Obrázek 40" descr="C:\Users\marti\Downloads\screencapture-skaris-skaramart-in-contact-index-html-2018-04-12-14_19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Downloads\screencapture-skaris-skaramart-in-contact-index-html-2018-04-12-14_19_1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9745" cy="3356610"/>
                    </a:xfrm>
                    <a:prstGeom prst="rect">
                      <a:avLst/>
                    </a:prstGeom>
                    <a:noFill/>
                    <a:ln>
                      <a:noFill/>
                    </a:ln>
                  </pic:spPr>
                </pic:pic>
              </a:graphicData>
            </a:graphic>
          </wp:inline>
        </w:drawing>
      </w:r>
    </w:p>
    <w:p w14:paraId="66D73046" w14:textId="11620A96" w:rsidR="000279CF" w:rsidRDefault="000279CF" w:rsidP="000279CF">
      <w:pPr>
        <w:pStyle w:val="Titulek"/>
      </w:pPr>
      <w:bookmarkStart w:id="651" w:name="_Toc512069748"/>
      <w:r>
        <w:t xml:space="preserve">Obrázek </w:t>
      </w:r>
      <w:r w:rsidR="00A93A63">
        <w:fldChar w:fldCharType="begin"/>
      </w:r>
      <w:r w:rsidR="00DA63B2">
        <w:instrText xml:space="preserve"> SEQ Obrázek \* ARABIC </w:instrText>
      </w:r>
      <w:r w:rsidR="00A93A63">
        <w:fldChar w:fldCharType="separate"/>
      </w:r>
      <w:r w:rsidR="00FF620C">
        <w:rPr>
          <w:noProof/>
        </w:rPr>
        <w:t>36</w:t>
      </w:r>
      <w:r w:rsidR="00A93A63">
        <w:rPr>
          <w:noProof/>
        </w:rPr>
        <w:fldChar w:fldCharType="end"/>
      </w:r>
      <w:r>
        <w:t xml:space="preserve"> - Ukázka vytvořeného příkladu kontaktní stránky</w:t>
      </w:r>
      <w:r w:rsidR="008C74AA">
        <w:t xml:space="preserve"> [zdroj autor]</w:t>
      </w:r>
      <w:bookmarkEnd w:id="651"/>
    </w:p>
    <w:p w14:paraId="6863D248" w14:textId="582EB422" w:rsidR="000279CF" w:rsidRDefault="000279CF" w:rsidP="00FF6EFC">
      <w:pPr>
        <w:pStyle w:val="0Bezny"/>
      </w:pPr>
      <w:r>
        <w:t xml:space="preserve">Posledním příkladem je pak příklad stránky se seznamem projektů (dále </w:t>
      </w:r>
      <w:r w:rsidRPr="006C58D7">
        <w:rPr>
          <w:i/>
        </w:rPr>
        <w:t>projektová stránka</w:t>
      </w:r>
      <w:r>
        <w:t xml:space="preserve">). </w:t>
      </w:r>
      <w:r w:rsidR="00FF6EFC">
        <w:t>Na ní lze vidět</w:t>
      </w:r>
      <w:r w:rsidR="00A6461F">
        <w:t xml:space="preserve"> (</w:t>
      </w:r>
      <w:r w:rsidR="00A93A63">
        <w:fldChar w:fldCharType="begin"/>
      </w:r>
      <w:r w:rsidR="00A6461F">
        <w:instrText xml:space="preserve"> REF _Ref511574291 \h </w:instrText>
      </w:r>
      <w:r w:rsidR="00A93A63">
        <w:fldChar w:fldCharType="separate"/>
      </w:r>
      <w:r w:rsidR="00FF620C">
        <w:t xml:space="preserve">Obrázek </w:t>
      </w:r>
      <w:r w:rsidR="00FF620C">
        <w:rPr>
          <w:noProof/>
        </w:rPr>
        <w:t>38</w:t>
      </w:r>
      <w:r w:rsidR="00A93A63">
        <w:fldChar w:fldCharType="end"/>
      </w:r>
      <w:r w:rsidR="00A6461F">
        <w:t>)</w:t>
      </w:r>
      <w:r w:rsidR="00FF6EFC">
        <w:t xml:space="preserve">, že kontejner obsahu je zde posunutý vpravo kvůli menu umístěnému fixně vlevo. </w:t>
      </w:r>
      <w:r w:rsidR="008C74AA">
        <w:t xml:space="preserve">Lze tak vidět, že ani s nevšedním rozložením stránky knihovna nemá problém. Mimo to lze v příkladu vidět použité komponenty vertikálního menu, drobečkové navigace, záložek, karty, </w:t>
      </w:r>
      <w:r w:rsidR="008C74AA">
        <w:lastRenderedPageBreak/>
        <w:t xml:space="preserve">medií, progress baru a stránkování. Na následujících obrázcích nelze vidět, že menu je v reálném příkladu fixní. </w:t>
      </w:r>
    </w:p>
    <w:p w14:paraId="588700BA" w14:textId="77777777" w:rsidR="008C74AA" w:rsidRDefault="008C74AA" w:rsidP="008C74AA">
      <w:pPr>
        <w:pStyle w:val="0Bezny"/>
        <w:keepNext/>
      </w:pPr>
      <w:r>
        <w:rPr>
          <w:noProof/>
          <w:lang w:eastAsia="cs-CZ"/>
        </w:rPr>
        <w:drawing>
          <wp:inline distT="0" distB="0" distL="0" distR="0" wp14:anchorId="0A26106B" wp14:editId="71507F75">
            <wp:extent cx="5562600" cy="61341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62600" cy="6134100"/>
                    </a:xfrm>
                    <a:prstGeom prst="rect">
                      <a:avLst/>
                    </a:prstGeom>
                    <a:noFill/>
                    <a:ln>
                      <a:noFill/>
                    </a:ln>
                  </pic:spPr>
                </pic:pic>
              </a:graphicData>
            </a:graphic>
          </wp:inline>
        </w:drawing>
      </w:r>
    </w:p>
    <w:p w14:paraId="4E33C0FA" w14:textId="27E032A2" w:rsidR="008C74AA" w:rsidRDefault="008C74AA" w:rsidP="008C74AA">
      <w:pPr>
        <w:pStyle w:val="Titulek"/>
      </w:pPr>
      <w:bookmarkStart w:id="652" w:name="_Toc512069749"/>
      <w:r>
        <w:t xml:space="preserve">Obrázek </w:t>
      </w:r>
      <w:r w:rsidR="00A93A63">
        <w:fldChar w:fldCharType="begin"/>
      </w:r>
      <w:r w:rsidR="00DA63B2">
        <w:instrText xml:space="preserve"> SEQ Obrázek \* ARABIC </w:instrText>
      </w:r>
      <w:r w:rsidR="00A93A63">
        <w:fldChar w:fldCharType="separate"/>
      </w:r>
      <w:r w:rsidR="00FF620C">
        <w:rPr>
          <w:noProof/>
        </w:rPr>
        <w:t>37</w:t>
      </w:r>
      <w:r w:rsidR="00A93A63">
        <w:rPr>
          <w:noProof/>
        </w:rPr>
        <w:fldChar w:fldCharType="end"/>
      </w:r>
      <w:r>
        <w:t xml:space="preserve"> - Wireframe příkladu projektové stránky [zdroj autor]</w:t>
      </w:r>
      <w:bookmarkEnd w:id="652"/>
    </w:p>
    <w:p w14:paraId="327F15C1" w14:textId="77777777" w:rsidR="008C74AA" w:rsidRDefault="008C74AA" w:rsidP="008C74AA">
      <w:pPr>
        <w:keepNext/>
      </w:pPr>
      <w:r>
        <w:rPr>
          <w:noProof/>
        </w:rPr>
        <w:lastRenderedPageBreak/>
        <w:drawing>
          <wp:inline distT="0" distB="0" distL="0" distR="0" wp14:anchorId="38369A40" wp14:editId="21C84EB6">
            <wp:extent cx="5581650" cy="6505575"/>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1650" cy="6505575"/>
                    </a:xfrm>
                    <a:prstGeom prst="rect">
                      <a:avLst/>
                    </a:prstGeom>
                    <a:noFill/>
                    <a:ln>
                      <a:noFill/>
                    </a:ln>
                  </pic:spPr>
                </pic:pic>
              </a:graphicData>
            </a:graphic>
          </wp:inline>
        </w:drawing>
      </w:r>
    </w:p>
    <w:p w14:paraId="50726C46" w14:textId="3BB52B4C" w:rsidR="008C74AA" w:rsidRDefault="008C74AA" w:rsidP="008C74AA">
      <w:pPr>
        <w:pStyle w:val="Titulek"/>
      </w:pPr>
      <w:bookmarkStart w:id="653" w:name="_Ref511574291"/>
      <w:bookmarkStart w:id="654" w:name="_Toc512069750"/>
      <w:r>
        <w:t xml:space="preserve">Obrázek </w:t>
      </w:r>
      <w:r w:rsidR="00A93A63">
        <w:fldChar w:fldCharType="begin"/>
      </w:r>
      <w:r w:rsidR="00DA63B2">
        <w:instrText xml:space="preserve"> SEQ Obrázek \* ARABIC </w:instrText>
      </w:r>
      <w:r w:rsidR="00A93A63">
        <w:fldChar w:fldCharType="separate"/>
      </w:r>
      <w:r w:rsidR="00FF620C">
        <w:rPr>
          <w:noProof/>
        </w:rPr>
        <w:t>38</w:t>
      </w:r>
      <w:r w:rsidR="00A93A63">
        <w:rPr>
          <w:noProof/>
        </w:rPr>
        <w:fldChar w:fldCharType="end"/>
      </w:r>
      <w:bookmarkEnd w:id="653"/>
      <w:r>
        <w:t xml:space="preserve"> - </w:t>
      </w:r>
      <w:r w:rsidRPr="00C125CB">
        <w:t xml:space="preserve">Ukázka vytvořeného příkladu </w:t>
      </w:r>
      <w:r>
        <w:t>projektové</w:t>
      </w:r>
      <w:r w:rsidRPr="00C125CB">
        <w:t xml:space="preserve"> stránky [zdroj autor]</w:t>
      </w:r>
      <w:bookmarkEnd w:id="654"/>
    </w:p>
    <w:p w14:paraId="50B08721" w14:textId="77777777" w:rsidR="008C74AA" w:rsidRPr="008C74AA" w:rsidRDefault="008C74AA" w:rsidP="008C74AA">
      <w:pPr>
        <w:widowControl/>
        <w:spacing w:before="0" w:beforeAutospacing="0" w:after="160" w:afterAutospacing="0" w:line="259" w:lineRule="auto"/>
        <w:jc w:val="left"/>
      </w:pPr>
      <w:r>
        <w:br w:type="page"/>
      </w:r>
    </w:p>
    <w:p w14:paraId="1F3CE4B1" w14:textId="77777777" w:rsidR="00894ECF" w:rsidRDefault="00894ECF" w:rsidP="00894ECF">
      <w:pPr>
        <w:pStyle w:val="1rove"/>
        <w:numPr>
          <w:ilvl w:val="0"/>
          <w:numId w:val="31"/>
        </w:numPr>
        <w:ind w:left="851" w:hanging="851"/>
        <w:rPr>
          <w:rFonts w:eastAsiaTheme="minorHAnsi"/>
        </w:rPr>
      </w:pPr>
      <w:bookmarkStart w:id="655" w:name="_Toc510899387"/>
      <w:bookmarkStart w:id="656" w:name="_Toc512069704"/>
      <w:r>
        <w:rPr>
          <w:rFonts w:eastAsiaTheme="minorHAnsi"/>
        </w:rPr>
        <w:lastRenderedPageBreak/>
        <w:t>Vytvoření dokumentace a publikování knihovny</w:t>
      </w:r>
      <w:bookmarkEnd w:id="656"/>
    </w:p>
    <w:p w14:paraId="7E1E1CC2" w14:textId="77777777" w:rsidR="00894ECF" w:rsidRDefault="00866709" w:rsidP="00894ECF">
      <w:pPr>
        <w:pStyle w:val="0Bezny"/>
      </w:pPr>
      <w:r>
        <w:t xml:space="preserve">Po vytvoření funkční verze knihovny autor vytvořil komplexní příklady, na kterých bylo otestováno, že pomocí knihovny je možné bez problému vytvořit webovou stránku a </w:t>
      </w:r>
      <w:r w:rsidR="000F7D77">
        <w:t xml:space="preserve">že jednotlivé části knihovny fungují i spolu dohromady. Dalším krokem je vytvoření dokumentace pro knihovnu a veřejné publikování celé knihovny. </w:t>
      </w:r>
    </w:p>
    <w:p w14:paraId="64424319" w14:textId="77777777" w:rsidR="00AC60F9" w:rsidRDefault="00C449E0" w:rsidP="00C449E0">
      <w:pPr>
        <w:pStyle w:val="2rove"/>
        <w:numPr>
          <w:ilvl w:val="1"/>
          <w:numId w:val="31"/>
        </w:numPr>
        <w:ind w:left="993" w:hanging="993"/>
      </w:pPr>
      <w:bookmarkStart w:id="657" w:name="_Toc512069705"/>
      <w:r>
        <w:t>Vytvoření dokumentace</w:t>
      </w:r>
      <w:bookmarkEnd w:id="657"/>
    </w:p>
    <w:p w14:paraId="5D150367" w14:textId="454E24C2" w:rsidR="00C449E0" w:rsidRDefault="00C449E0" w:rsidP="00C449E0">
      <w:pPr>
        <w:pStyle w:val="0Bezny"/>
      </w:pPr>
      <w:r>
        <w:t xml:space="preserve">Dokumentace pro knihovnu byla vytvořena jako samostatná webová stránka umístěna na adrese </w:t>
      </w:r>
      <w:r w:rsidR="00AE6779">
        <w:fldChar w:fldCharType="begin"/>
      </w:r>
      <w:r w:rsidR="00AE6779">
        <w:instrText xml:space="preserve"> HYPERLINK "http://skaris.skaramart.in" </w:instrText>
      </w:r>
      <w:ins w:id="658" w:author="Martin Škára" w:date="2018-04-21T10:25:00Z"/>
      <w:r w:rsidR="00AE6779">
        <w:fldChar w:fldCharType="separate"/>
      </w:r>
      <w:r w:rsidRPr="00B04DF6">
        <w:rPr>
          <w:rStyle w:val="Hypertextovodkaz"/>
        </w:rPr>
        <w:t>http://skaris.skaramart.in</w:t>
      </w:r>
      <w:r w:rsidR="00AE6779">
        <w:rPr>
          <w:rStyle w:val="Hypertextovodkaz"/>
        </w:rPr>
        <w:fldChar w:fldCharType="end"/>
      </w:r>
      <w:r>
        <w:t xml:space="preserve">. </w:t>
      </w:r>
      <w:r w:rsidR="00BB57FC">
        <w:t xml:space="preserve">Byla vytvořena pomocí PHP frameworku Symfony a její frontendová část stojí na samotné knihovně skar-is. </w:t>
      </w:r>
      <w:r w:rsidR="009F6A43">
        <w:t xml:space="preserve">Dokumentace je rozdělena do pěti sekcí – </w:t>
      </w:r>
      <w:r w:rsidR="00A6461F">
        <w:t>z</w:t>
      </w:r>
      <w:r w:rsidR="009F6A43">
        <w:t>áklady knihovny, grid systém, pomocné třídy, komponenty a příklady. Většina věcí je vysvětlena pomocí příkladů, pro</w:t>
      </w:r>
      <w:r w:rsidR="00E60871">
        <w:t> </w:t>
      </w:r>
      <w:r w:rsidR="009F6A43">
        <w:t>úplné pochopení knihovny se předpokládá, že si vývojář knihovnu stáhne a prozkoumá ji. Dokumentace tak zejména tvoří přehled možností knihovny, dle kterého se může případný vývojář i</w:t>
      </w:r>
      <w:r w:rsidR="00D56DA0">
        <w:t> </w:t>
      </w:r>
      <w:r w:rsidR="009F6A43">
        <w:t>rozhodnout, zda knihovnu dále prozkoumá. Část s příklady momentálně obsahuje odkazy na</w:t>
      </w:r>
      <w:r w:rsidR="00E60871">
        <w:t> </w:t>
      </w:r>
      <w:r w:rsidR="009F6A43">
        <w:t xml:space="preserve">jednotlivé komplexní příklady z kapitoly 5. </w:t>
      </w:r>
      <w:r w:rsidR="00E60871">
        <w:t>Dokumentace je, na rozdíl od práce, psána v anglickém jazyce</w:t>
      </w:r>
      <w:r w:rsidR="00A6461F">
        <w:rPr>
          <w:rStyle w:val="Znakapoznpodarou"/>
        </w:rPr>
        <w:footnoteReference w:id="7"/>
      </w:r>
      <w:r w:rsidR="00E60871">
        <w:t>.</w:t>
      </w:r>
    </w:p>
    <w:p w14:paraId="0A3060C9" w14:textId="77777777" w:rsidR="009F6A43" w:rsidRDefault="009F6A43" w:rsidP="00A6461F">
      <w:pPr>
        <w:pStyle w:val="0Bezny"/>
        <w:keepNext/>
        <w:jc w:val="center"/>
      </w:pPr>
      <w:r>
        <w:rPr>
          <w:noProof/>
          <w:lang w:eastAsia="cs-CZ"/>
        </w:rPr>
        <w:lastRenderedPageBreak/>
        <w:drawing>
          <wp:inline distT="0" distB="0" distL="0" distR="0" wp14:anchorId="1C805E35" wp14:editId="03AAD2AD">
            <wp:extent cx="5505570" cy="273367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553641" cy="2757544"/>
                    </a:xfrm>
                    <a:prstGeom prst="rect">
                      <a:avLst/>
                    </a:prstGeom>
                  </pic:spPr>
                </pic:pic>
              </a:graphicData>
            </a:graphic>
          </wp:inline>
        </w:drawing>
      </w:r>
    </w:p>
    <w:p w14:paraId="7CFDB4BD" w14:textId="263ED221" w:rsidR="009F6A43" w:rsidRDefault="009F6A43" w:rsidP="009F6A43">
      <w:pPr>
        <w:pStyle w:val="Titulek"/>
      </w:pPr>
      <w:bookmarkStart w:id="659" w:name="_Toc512069751"/>
      <w:r>
        <w:t xml:space="preserve">Obrázek </w:t>
      </w:r>
      <w:r w:rsidR="00A93A63">
        <w:fldChar w:fldCharType="begin"/>
      </w:r>
      <w:r w:rsidR="00DA63B2">
        <w:instrText xml:space="preserve"> SEQ Obrázek \* ARABIC </w:instrText>
      </w:r>
      <w:r w:rsidR="00A93A63">
        <w:fldChar w:fldCharType="separate"/>
      </w:r>
      <w:r w:rsidR="00FF620C">
        <w:rPr>
          <w:noProof/>
        </w:rPr>
        <w:t>39</w:t>
      </w:r>
      <w:r w:rsidR="00A93A63">
        <w:rPr>
          <w:noProof/>
        </w:rPr>
        <w:fldChar w:fldCharType="end"/>
      </w:r>
      <w:r>
        <w:t xml:space="preserve"> - Ukázka dokumentace knihovny</w:t>
      </w:r>
      <w:bookmarkEnd w:id="659"/>
    </w:p>
    <w:p w14:paraId="2C0BBFEE" w14:textId="77777777" w:rsidR="009F6A43" w:rsidRDefault="009F6A43" w:rsidP="009F6A43">
      <w:pPr>
        <w:pStyle w:val="2rove"/>
        <w:numPr>
          <w:ilvl w:val="1"/>
          <w:numId w:val="31"/>
        </w:numPr>
        <w:ind w:left="851" w:hanging="851"/>
      </w:pPr>
      <w:bookmarkStart w:id="660" w:name="_Toc512069706"/>
      <w:r>
        <w:t>Publikování knihovny</w:t>
      </w:r>
      <w:bookmarkEnd w:id="660"/>
    </w:p>
    <w:p w14:paraId="59CEDE4F" w14:textId="77777777" w:rsidR="001F7FFD" w:rsidRDefault="000F4F10" w:rsidP="00AE13A5">
      <w:pPr>
        <w:pStyle w:val="0Bezny"/>
      </w:pPr>
      <w:r w:rsidRPr="00AE13A5">
        <w:t xml:space="preserve">Po vytvoření knihovny, příkladů a dokumentace je knihovna </w:t>
      </w:r>
      <w:r w:rsidR="00AE13A5" w:rsidRPr="00AE13A5">
        <w:t>připravena k publikování a k použití ve</w:t>
      </w:r>
      <w:r w:rsidR="00D56DA0">
        <w:t> </w:t>
      </w:r>
      <w:r w:rsidR="00AE13A5" w:rsidRPr="00AE13A5">
        <w:t xml:space="preserve">vývoji. </w:t>
      </w:r>
      <w:r w:rsidR="004F0D13">
        <w:t>Knihovna je dostupná, jak již bylo psáno v kapitole 3, ze tří zdrojů. Knihovnu lze jednak stáhnout z repozitáře knihovny na serveru GitHub, na který se lze dostat buď rovnou či odkazem ze</w:t>
      </w:r>
      <w:r w:rsidR="00E60871">
        <w:t> </w:t>
      </w:r>
      <w:r w:rsidR="004F0D13">
        <w:t xml:space="preserve">stránek dokumentace a jednak pomocí balíčkovacích systémů jakými jsou například NPM a Yarn. Z nich je možné knihovnu nainstalovat níže uvedenými příkazy: </w:t>
      </w:r>
    </w:p>
    <w:p w14:paraId="70335629" w14:textId="77777777" w:rsidR="004F0D13" w:rsidRPr="004F0D13" w:rsidRDefault="004F0D13" w:rsidP="004F0D13">
      <w:pPr>
        <w:pStyle w:val="kdy"/>
      </w:pPr>
      <w:r w:rsidRPr="004F0D13">
        <w:t>yarn add skar-is</w:t>
      </w:r>
    </w:p>
    <w:p w14:paraId="7C7D5E73" w14:textId="77777777" w:rsidR="00732746" w:rsidRPr="004F0D13" w:rsidRDefault="004F0D13" w:rsidP="00732746">
      <w:pPr>
        <w:pStyle w:val="kdy"/>
      </w:pPr>
      <w:r w:rsidRPr="004F0D13">
        <w:t>npm install skar-is</w:t>
      </w:r>
    </w:p>
    <w:p w14:paraId="709D4FD8" w14:textId="0F003BB1" w:rsidR="00815520" w:rsidRDefault="00732746" w:rsidP="00732746">
      <w:pPr>
        <w:pStyle w:val="Titulek"/>
      </w:pPr>
      <w:bookmarkStart w:id="661" w:name="_Toc512069767"/>
      <w:r>
        <w:t xml:space="preserve">Kód </w:t>
      </w:r>
      <w:r w:rsidR="00A93A63">
        <w:fldChar w:fldCharType="begin"/>
      </w:r>
      <w:r w:rsidR="00DA63B2">
        <w:instrText xml:space="preserve"> SEQ Kód \* ARABIC </w:instrText>
      </w:r>
      <w:r w:rsidR="00A93A63">
        <w:fldChar w:fldCharType="separate"/>
      </w:r>
      <w:r w:rsidR="00FF620C">
        <w:rPr>
          <w:noProof/>
        </w:rPr>
        <w:t>16</w:t>
      </w:r>
      <w:r w:rsidR="00A93A63">
        <w:rPr>
          <w:noProof/>
        </w:rPr>
        <w:fldChar w:fldCharType="end"/>
      </w:r>
      <w:r>
        <w:t xml:space="preserve"> - Příkazy balíčkovacích systémů pro instalaci vytvořené knihovny</w:t>
      </w:r>
      <w:bookmarkEnd w:id="661"/>
    </w:p>
    <w:p w14:paraId="5E0D0B3A" w14:textId="77777777" w:rsidR="00A62B50" w:rsidRDefault="00A62B50" w:rsidP="00A62B50">
      <w:pPr>
        <w:pStyle w:val="0Bezny"/>
      </w:pPr>
      <w:r>
        <w:t>Knihovna byla publikována</w:t>
      </w:r>
      <w:r w:rsidR="000F7D77">
        <w:t xml:space="preserve"> pod licencí MIT</w:t>
      </w:r>
      <w:r>
        <w:t xml:space="preserve"> i v průběhu psaní práce, aktuální verze v době dokončení práce (duben 2018) je 1.1.1.</w:t>
      </w:r>
    </w:p>
    <w:p w14:paraId="3574905B" w14:textId="77777777" w:rsidR="00732746" w:rsidRPr="00A62B50" w:rsidRDefault="00A62B50" w:rsidP="00A62B50">
      <w:pPr>
        <w:widowControl/>
        <w:spacing w:before="0" w:beforeAutospacing="0" w:after="160" w:afterAutospacing="0" w:line="259" w:lineRule="auto"/>
        <w:jc w:val="left"/>
        <w:rPr>
          <w:rFonts w:eastAsiaTheme="minorHAnsi" w:cstheme="minorBidi"/>
          <w:sz w:val="22"/>
          <w:lang w:eastAsia="en-US"/>
        </w:rPr>
      </w:pPr>
      <w:r>
        <w:br w:type="page"/>
      </w:r>
    </w:p>
    <w:p w14:paraId="53D2B632" w14:textId="77777777" w:rsidR="00893289" w:rsidRDefault="00893289" w:rsidP="00893289">
      <w:pPr>
        <w:pStyle w:val="1rove"/>
        <w:rPr>
          <w:rFonts w:eastAsiaTheme="minorHAnsi"/>
        </w:rPr>
      </w:pPr>
      <w:bookmarkStart w:id="662" w:name="_Toc512069707"/>
      <w:r w:rsidRPr="00893289">
        <w:rPr>
          <w:rFonts w:eastAsiaTheme="minorHAnsi"/>
        </w:rPr>
        <w:lastRenderedPageBreak/>
        <w:t>Závěr</w:t>
      </w:r>
      <w:bookmarkEnd w:id="655"/>
      <w:bookmarkEnd w:id="662"/>
    </w:p>
    <w:p w14:paraId="55A46C69" w14:textId="77777777" w:rsidR="003E77B7" w:rsidRDefault="003E77B7" w:rsidP="00893289">
      <w:pPr>
        <w:pStyle w:val="0Bezny"/>
      </w:pPr>
      <w:r>
        <w:t xml:space="preserve">Cílem práce bylo vyvinout vlastní knihovnu, která usnadní tvorbu grafického rozhraní dle různorodého grafického návrhu. Tento cíl byl dále rozdělen na pět dílčích cílů – vytvoření grid systému, znovupoužitelných komponent, </w:t>
      </w:r>
      <w:r w:rsidR="006859AC">
        <w:t xml:space="preserve">pomocných tříd, dokumentace a komplexních příkladů. </w:t>
      </w:r>
    </w:p>
    <w:p w14:paraId="1FDFE697" w14:textId="77777777" w:rsidR="00893289" w:rsidRDefault="003339EB" w:rsidP="00893289">
      <w:pPr>
        <w:pStyle w:val="0Bezny"/>
      </w:pPr>
      <w:r>
        <w:t>Jako první</w:t>
      </w:r>
      <w:r w:rsidR="006859AC">
        <w:t xml:space="preserve"> autor </w:t>
      </w:r>
      <w:r>
        <w:t xml:space="preserve">analyzoval hotová řešení, </w:t>
      </w:r>
      <w:r w:rsidR="00D56DA0">
        <w:t xml:space="preserve">z nichž s některými neměl předchozí zkušenosti, a dále se těmito řešeními nechal při vývoji knihovny inspirovat. I díky této provedené analýze následně mohl navrhnout strukturu, vlastnosti i obsah vyvinuté knihovny. </w:t>
      </w:r>
    </w:p>
    <w:p w14:paraId="6B9DFEA7" w14:textId="459489D3" w:rsidR="00D56DA0" w:rsidRDefault="00F97A81" w:rsidP="00893289">
      <w:pPr>
        <w:pStyle w:val="0Bezny"/>
      </w:pPr>
      <w:r>
        <w:t>Návrh struktury knihovny byl zcela dodržen</w:t>
      </w:r>
      <w:r w:rsidR="00D56DA0">
        <w:t>. Pomocné třídy i grid systém byly vyvinut</w:t>
      </w:r>
      <w:r w:rsidR="00B642EB">
        <w:t>y</w:t>
      </w:r>
      <w:r w:rsidR="00D56DA0">
        <w:t xml:space="preserve"> bez větších problémů</w:t>
      </w:r>
      <w:r w:rsidR="000F7D77">
        <w:t>. J</w:t>
      </w:r>
      <w:r w:rsidR="00D56DA0">
        <w:t>ediným problémem se pak může zdát zajištění fungování některých tříd a grid systému v prohlížeči Internet Explorer, jehož podporu autor považoval za důležitou. Stejně tak byly vyvinuty všechny navrhované komponenty</w:t>
      </w:r>
      <w:r>
        <w:t xml:space="preserve"> (viz kapitola </w:t>
      </w:r>
      <w:r w:rsidR="00A93A63">
        <w:fldChar w:fldCharType="begin"/>
      </w:r>
      <w:r>
        <w:instrText xml:space="preserve"> REF _Ref511577058 \r \h </w:instrText>
      </w:r>
      <w:r w:rsidR="00A93A63">
        <w:fldChar w:fldCharType="separate"/>
      </w:r>
      <w:r w:rsidR="00FF620C">
        <w:t>4.4</w:t>
      </w:r>
      <w:r w:rsidR="00A93A63">
        <w:fldChar w:fldCharType="end"/>
      </w:r>
      <w:r>
        <w:t>)</w:t>
      </w:r>
      <w:r w:rsidR="00D56DA0">
        <w:t>. V rámci testování, které proběhlo po vyvinutí celého obsahu knihovny</w:t>
      </w:r>
      <w:r w:rsidR="000F7D77">
        <w:t xml:space="preserve">, </w:t>
      </w:r>
      <w:r w:rsidR="00D56DA0">
        <w:t xml:space="preserve">bylo zjištěno několik problémů, zejména s CSS vlastností </w:t>
      </w:r>
      <w:r w:rsidR="00D56DA0" w:rsidRPr="00D56DA0">
        <w:rPr>
          <w:rStyle w:val="kdyChar"/>
        </w:rPr>
        <w:t>object-fit</w:t>
      </w:r>
      <w:r w:rsidR="00D56DA0" w:rsidRPr="00D56DA0">
        <w:t xml:space="preserve"> </w:t>
      </w:r>
      <w:r w:rsidR="00D56DA0">
        <w:t>a</w:t>
      </w:r>
      <w:r w:rsidR="00E60871">
        <w:t> </w:t>
      </w:r>
      <w:r w:rsidR="00D56DA0">
        <w:t xml:space="preserve">různorodou podporou stylování </w:t>
      </w:r>
      <w:r w:rsidR="00D56DA0" w:rsidRPr="00D56DA0">
        <w:rPr>
          <w:rStyle w:val="kdyChar"/>
        </w:rPr>
        <w:t>&lt;progress&gt;</w:t>
      </w:r>
      <w:r w:rsidR="00D56DA0" w:rsidRPr="00D56DA0">
        <w:t xml:space="preserve"> </w:t>
      </w:r>
      <w:r w:rsidR="00D56DA0">
        <w:t>elementů a formulářových prvků. Komponenty využívající tuto vlastnost či elementy tak nezaručují naprosto stejné chování mezi prohlížeči. Řešením by bylo tuto vlastnost či elementy nepoužívat, nicméně by to stálo větší množství času a</w:t>
      </w:r>
      <w:r>
        <w:t> </w:t>
      </w:r>
      <w:r w:rsidR="00D56DA0">
        <w:t>autor sám předpokládá, že podpora této vlastnosti či elementů se bude časem zlepšovat a sjednocovat. Vyvinutím všech tří částí knihovny byly splněny první tři dílčí cíle hlavního cíle knihovny.</w:t>
      </w:r>
    </w:p>
    <w:p w14:paraId="273F37AB" w14:textId="77777777" w:rsidR="00D56DA0" w:rsidRDefault="00E60871" w:rsidP="00893289">
      <w:pPr>
        <w:pStyle w:val="0Bezny"/>
      </w:pPr>
      <w:r>
        <w:t xml:space="preserve">Stejně tak autor pokládá za splněný i čtvrtý dílčí cíl, tj. napsání dokumentace pro knihovnu. Původně se při vývoji knihovny rozhodoval, zdali napíše dokumentaci přímo do repozitáře (ve formátu </w:t>
      </w:r>
      <w:r w:rsidR="000F7D77" w:rsidRPr="000F7D77">
        <w:t>MarkDown</w:t>
      </w:r>
      <w:r w:rsidR="000F7D77">
        <w:rPr>
          <w:rStyle w:val="kdyChar"/>
        </w:rPr>
        <w:t>)</w:t>
      </w:r>
      <w:r>
        <w:t xml:space="preserve"> či zdali jí věnuje celou webovou stránku. Přistoupil k druhé možnosti, jelikož chtěl, aby součástí dokumentace byly přímo i příklady jednotlivých částí knihovny. </w:t>
      </w:r>
    </w:p>
    <w:p w14:paraId="3F475D48" w14:textId="77777777" w:rsidR="00E0606B" w:rsidRDefault="00E0606B" w:rsidP="00893289">
      <w:pPr>
        <w:pStyle w:val="0Bezny"/>
      </w:pPr>
      <w:r>
        <w:t>Ve vytvořených komplexních příkladech lze najít použité všechny komponenty knihovny, tudíž autor považuje tyto příklady za poměrně dobrou demonstraci</w:t>
      </w:r>
      <w:r w:rsidR="000F7D77">
        <w:t xml:space="preserve"> jejích možností</w:t>
      </w:r>
      <w:r>
        <w:t xml:space="preserve">. </w:t>
      </w:r>
      <w:r w:rsidR="000F7D77">
        <w:t xml:space="preserve">V příkladech sice </w:t>
      </w:r>
      <w:r>
        <w:t>nejsou moc použity pomocné třídy grid systému a obecné pomocné třídy, ale ty autor nepovažuje pro ukázku tak důležité, jako hotové komponenty. Vytvořením těchto příkladů byl splněn poslední, pátý dílčí cíl. Splněním všech dílčích cílů byl tak naplněn hlavní cíl práce.</w:t>
      </w:r>
    </w:p>
    <w:p w14:paraId="2FD27BE8" w14:textId="77777777" w:rsidR="00184EED" w:rsidRDefault="00184EED" w:rsidP="00893289">
      <w:pPr>
        <w:pStyle w:val="0Bezny"/>
      </w:pPr>
      <w:r>
        <w:t xml:space="preserve">Autor by rád v budoucnu knihovnu rozšířil o další komponenty a případně opravil chyby, pokud na nějaké narazí. Dalším plánem bude i postupné zbavování se jQuery závislosti, jelikož vývoj ve firmě Appio směřuje jiným směrem. Autor jQuery využil zejména pro rychlé napsání několika </w:t>
      </w:r>
      <w:r>
        <w:lastRenderedPageBreak/>
        <w:t>funkcí komponent. Podle dalších projektů, které bude vyvíjet</w:t>
      </w:r>
      <w:ins w:id="663" w:author="Jiří Škára" w:date="2018-04-19T22:42:00Z">
        <w:r w:rsidR="006D6117">
          <w:t>,</w:t>
        </w:r>
      </w:ins>
      <w:r>
        <w:t xml:space="preserve"> uvidí, zdali některé z funkcí nepřepíše do čistého JavaScriptu či jiných dalších javascriptových frameworků. </w:t>
      </w:r>
    </w:p>
    <w:p w14:paraId="38E84A93" w14:textId="77777777" w:rsidR="00184EED" w:rsidRPr="00E60871" w:rsidRDefault="00184EED" w:rsidP="00893289">
      <w:pPr>
        <w:pStyle w:val="0Bezny"/>
      </w:pPr>
      <w:r>
        <w:t xml:space="preserve">Knihovna v době dopsání práce (duben 2018) </w:t>
      </w:r>
      <w:r w:rsidR="008E64BE">
        <w:t xml:space="preserve">byla použita při vývoji jednoho projektu ve firmě Appio a v jednom autorově vlastním projektu. Dokončení a spuštění těchto projektů autor předpokládá až během května 2018, a tak je v práci bohužel zatím nemohl uvést. </w:t>
      </w:r>
      <w:r>
        <w:t xml:space="preserve">Autor doufá, že se mu knihovnu podaří dostat do podvědomí alespoň několika desítek vývojářů. Publikované verze knihovny </w:t>
      </w:r>
      <w:r w:rsidR="00F97A81">
        <w:t xml:space="preserve">pod licencí MIT </w:t>
      </w:r>
      <w:r>
        <w:t>již od 10. 2. 2018, kdy vyšla první rozpracovaná verze knihovny</w:t>
      </w:r>
      <w:r w:rsidR="00B642EB">
        <w:t xml:space="preserve">, </w:t>
      </w:r>
      <w:r>
        <w:t>do 10. 4. 2018 stáhlo několik stovek uživatelů, což</w:t>
      </w:r>
      <w:r w:rsidR="00F97A81">
        <w:t> </w:t>
      </w:r>
      <w:r>
        <w:t>může být</w:t>
      </w:r>
      <w:r w:rsidR="008E64BE">
        <w:t xml:space="preserve"> </w:t>
      </w:r>
      <w:r>
        <w:t xml:space="preserve">zapříčiněno tím, že na autorův profil na serverech GitHub a NPM zřejmě uživatelé zavítají kvůli jeho jiným open-source balíčkům. I tak se ale dle autora dá říci, že </w:t>
      </w:r>
      <w:r w:rsidR="00DE60EF">
        <w:t xml:space="preserve">knihovna vzbudila alespoň malý zájem, i přesto, že pořádné ohlasy získá asi až během následujících měsíců. </w:t>
      </w:r>
    </w:p>
    <w:p w14:paraId="4281B455" w14:textId="77777777" w:rsidR="000E5F80" w:rsidRPr="008D61D6" w:rsidRDefault="00893289">
      <w:pPr>
        <w:widowControl/>
        <w:spacing w:before="0" w:beforeAutospacing="0" w:after="160" w:afterAutospacing="0" w:line="259" w:lineRule="auto"/>
        <w:jc w:val="left"/>
        <w:rPr>
          <w:rFonts w:eastAsiaTheme="minorHAnsi" w:cstheme="minorBidi"/>
          <w:lang w:eastAsia="en-US"/>
        </w:rPr>
      </w:pPr>
      <w:r>
        <w:br w:type="page"/>
      </w:r>
    </w:p>
    <w:p w14:paraId="04EFECEF" w14:textId="77777777" w:rsidR="007F79C5" w:rsidRPr="007F79C5" w:rsidRDefault="007F79C5" w:rsidP="00181FE0">
      <w:pPr>
        <w:pStyle w:val="1rove"/>
      </w:pPr>
      <w:bookmarkStart w:id="664" w:name="_Toc510899388"/>
      <w:bookmarkStart w:id="665" w:name="_Toc512069708"/>
      <w:r>
        <w:lastRenderedPageBreak/>
        <w:t>Terminologický slovník</w:t>
      </w:r>
      <w:bookmarkEnd w:id="664"/>
      <w:bookmarkEnd w:id="665"/>
    </w:p>
    <w:tbl>
      <w:tblPr>
        <w:tblStyle w:val="Tabulkaseznamu3zvraznn51"/>
        <w:tblW w:w="0" w:type="auto"/>
        <w:tblLook w:val="04A0" w:firstRow="1" w:lastRow="0" w:firstColumn="1" w:lastColumn="0" w:noHBand="0" w:noVBand="1"/>
      </w:tblPr>
      <w:tblGrid>
        <w:gridCol w:w="4500"/>
        <w:gridCol w:w="4503"/>
      </w:tblGrid>
      <w:tr w:rsidR="007F79C5" w14:paraId="518B3BE2" w14:textId="77777777" w:rsidTr="0051653B">
        <w:trPr>
          <w:cnfStyle w:val="100000000000" w:firstRow="1" w:lastRow="0" w:firstColumn="0" w:lastColumn="0" w:oddVBand="0" w:evenVBand="0" w:oddHBand="0" w:evenHBand="0" w:firstRowFirstColumn="0" w:firstRowLastColumn="0" w:lastRowFirstColumn="0" w:lastRowLastColumn="0"/>
          <w:trHeight w:val="623"/>
        </w:trPr>
        <w:tc>
          <w:tcPr>
            <w:cnfStyle w:val="001000000100" w:firstRow="0" w:lastRow="0" w:firstColumn="1" w:lastColumn="0" w:oddVBand="0" w:evenVBand="0" w:oddHBand="0" w:evenHBand="0" w:firstRowFirstColumn="1" w:firstRowLastColumn="0" w:lastRowFirstColumn="0" w:lastRowLastColumn="0"/>
            <w:tcW w:w="4531" w:type="dxa"/>
          </w:tcPr>
          <w:p w14:paraId="03614E51" w14:textId="77777777" w:rsidR="007F79C5" w:rsidRDefault="007F79C5" w:rsidP="007F79C5">
            <w:pPr>
              <w:pStyle w:val="0Bezny"/>
            </w:pPr>
            <w:r>
              <w:t>Termín</w:t>
            </w:r>
          </w:p>
        </w:tc>
        <w:tc>
          <w:tcPr>
            <w:tcW w:w="4531" w:type="dxa"/>
          </w:tcPr>
          <w:p w14:paraId="47062376" w14:textId="77777777" w:rsidR="007F79C5" w:rsidRDefault="007F79C5" w:rsidP="007F79C5">
            <w:pPr>
              <w:pStyle w:val="0Bezny"/>
              <w:cnfStyle w:val="100000000000" w:firstRow="1" w:lastRow="0" w:firstColumn="0" w:lastColumn="0" w:oddVBand="0" w:evenVBand="0" w:oddHBand="0" w:evenHBand="0" w:firstRowFirstColumn="0" w:firstRowLastColumn="0" w:lastRowFirstColumn="0" w:lastRowLastColumn="0"/>
            </w:pPr>
            <w:r>
              <w:t>Význam (zdroj)</w:t>
            </w:r>
          </w:p>
        </w:tc>
      </w:tr>
      <w:tr w:rsidR="00F86FE8" w14:paraId="0DA5E7CC"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5853B05" w14:textId="77777777" w:rsidR="00F86FE8" w:rsidRDefault="00F86FE8" w:rsidP="007F79C5">
            <w:pPr>
              <w:pStyle w:val="0Bezny"/>
            </w:pPr>
            <w:r>
              <w:t>Autoprefixer</w:t>
            </w:r>
          </w:p>
        </w:tc>
        <w:tc>
          <w:tcPr>
            <w:tcW w:w="4531" w:type="dxa"/>
          </w:tcPr>
          <w:p w14:paraId="43361A90" w14:textId="77777777" w:rsidR="00F86FE8" w:rsidRDefault="00F86FE8" w:rsidP="00B44694">
            <w:pPr>
              <w:pStyle w:val="0Bezny"/>
              <w:cnfStyle w:val="000000100000" w:firstRow="0" w:lastRow="0" w:firstColumn="0" w:lastColumn="0" w:oddVBand="0" w:evenVBand="0" w:oddHBand="1" w:evenHBand="0" w:firstRowFirstColumn="0" w:firstRowLastColumn="0" w:lastRowFirstColumn="0" w:lastRowLastColumn="0"/>
            </w:pPr>
            <w:r>
              <w:t>Nástroj pro automatické přidání prefixů pro potřebné vlastnosti CSS. Přidávání prefixů probíhá proto, aby problematické vlastnosti CSS fungovaly i na požadovaných prohlížečích, které vývojář nastaví v nastavení autoprefixeru.</w:t>
            </w:r>
          </w:p>
        </w:tc>
      </w:tr>
      <w:tr w:rsidR="00D43A06" w14:paraId="1616090C"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0BA3CA6" w14:textId="77777777" w:rsidR="00D43A06" w:rsidRDefault="00D43A06" w:rsidP="007F79C5">
            <w:pPr>
              <w:pStyle w:val="0Bezny"/>
            </w:pPr>
            <w:r>
              <w:t>Breakpoint</w:t>
            </w:r>
          </w:p>
        </w:tc>
        <w:tc>
          <w:tcPr>
            <w:tcW w:w="4531" w:type="dxa"/>
          </w:tcPr>
          <w:p w14:paraId="73B58757" w14:textId="7777777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Bod rozlišení, ve kterém se změní chování či styly určitých prvků na stránce.</w:t>
            </w:r>
          </w:p>
        </w:tc>
      </w:tr>
      <w:tr w:rsidR="0028200E" w14:paraId="3639FF97"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65CF53" w14:textId="77777777" w:rsidR="0028200E" w:rsidRDefault="0028200E" w:rsidP="007F79C5">
            <w:pPr>
              <w:pStyle w:val="0Bezny"/>
            </w:pPr>
            <w:r>
              <w:t>Carousel</w:t>
            </w:r>
          </w:p>
        </w:tc>
        <w:tc>
          <w:tcPr>
            <w:tcW w:w="4531" w:type="dxa"/>
          </w:tcPr>
          <w:p w14:paraId="6ACF854E" w14:textId="3C24C36D" w:rsidR="0028200E" w:rsidRDefault="0028200E" w:rsidP="00B44694">
            <w:pPr>
              <w:pStyle w:val="0Bezny"/>
              <w:cnfStyle w:val="000000100000" w:firstRow="0" w:lastRow="0" w:firstColumn="0" w:lastColumn="0" w:oddVBand="0" w:evenVBand="0" w:oddHBand="1" w:evenHBand="0" w:firstRowFirstColumn="0" w:firstRowLastColumn="0" w:lastRowFirstColumn="0" w:lastRowLastColumn="0"/>
            </w:pPr>
            <w:r>
              <w:t>Komponenta používaná na webových stránkách, ve které se mění obsah ať již automaticky či pomocí ovládacích prvků. (</w:t>
            </w:r>
            <w:r w:rsidR="00A93A63">
              <w:fldChar w:fldCharType="begin"/>
            </w:r>
            <w:r>
              <w:instrText xml:space="preserve"> REF _Ref506889262 \h </w:instrText>
            </w:r>
            <w:r w:rsidR="00A93A63">
              <w:fldChar w:fldCharType="separate"/>
            </w:r>
            <w:r w:rsidR="00FF620C">
              <w:t xml:space="preserve">Obrázek </w:t>
            </w:r>
            <w:r w:rsidR="00FF620C">
              <w:rPr>
                <w:noProof/>
              </w:rPr>
              <w:t>6</w:t>
            </w:r>
            <w:r w:rsidR="00FF620C">
              <w:t xml:space="preserve"> - Ukázka komponenty Carousel vytvořené pomocí knihovny Bootstrap. Carousel je všeobecně uznávaný název pro tento druh komponenty. [11]</w:t>
            </w:r>
            <w:r w:rsidR="00A93A63">
              <w:fldChar w:fldCharType="end"/>
            </w:r>
            <w:r>
              <w:t>)</w:t>
            </w:r>
          </w:p>
        </w:tc>
      </w:tr>
      <w:tr w:rsidR="00FB59F2" w14:paraId="0BC757EB"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6A0F203D" w14:textId="77777777" w:rsidR="00FB59F2" w:rsidRDefault="00FB59F2" w:rsidP="007F79C5">
            <w:pPr>
              <w:pStyle w:val="0Bezny"/>
            </w:pPr>
            <w:r>
              <w:t>CSS</w:t>
            </w:r>
          </w:p>
        </w:tc>
        <w:tc>
          <w:tcPr>
            <w:tcW w:w="4531" w:type="dxa"/>
          </w:tcPr>
          <w:p w14:paraId="6154C2F0" w14:textId="2565D2C4" w:rsidR="00FB59F2" w:rsidRDefault="00D133F1" w:rsidP="00B44694">
            <w:pPr>
              <w:pStyle w:val="0Bezny"/>
              <w:cnfStyle w:val="000000000000" w:firstRow="0" w:lastRow="0" w:firstColumn="0" w:lastColumn="0" w:oddVBand="0" w:evenVBand="0" w:oddHBand="0" w:evenHBand="0" w:firstRowFirstColumn="0" w:firstRowLastColumn="0" w:lastRowFirstColumn="0" w:lastRowLastColumn="0"/>
            </w:pPr>
            <w:r>
              <w:t>Cascading Style Sheets – jazyk ovlivňující vlastnosti zobrazení prvků na webových stránkách. Jeho hlavním smyslem je oddělení vzhledových vlastností od obsahu jednotlivých prvků.</w:t>
            </w:r>
            <w:r w:rsidR="00C07B3D">
              <w:t xml:space="preserve"> </w:t>
            </w:r>
            <w:r w:rsidR="00A93A63">
              <w:fldChar w:fldCharType="begin"/>
            </w:r>
            <w:r w:rsidR="00C07B3D">
              <w:instrText xml:space="preserve"> REF _Ref505091025 \r \h </w:instrText>
            </w:r>
            <w:r w:rsidR="00A93A63">
              <w:fldChar w:fldCharType="separate"/>
            </w:r>
            <w:r w:rsidR="00FF620C">
              <w:t>[2]</w:t>
            </w:r>
            <w:r w:rsidR="00A93A63">
              <w:fldChar w:fldCharType="end"/>
            </w:r>
          </w:p>
        </w:tc>
      </w:tr>
      <w:tr w:rsidR="00DA6E50" w14:paraId="25BA0DB1"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98486F8" w14:textId="77777777" w:rsidR="00DA6E50" w:rsidRDefault="00DA6E50" w:rsidP="007F79C5">
            <w:pPr>
              <w:pStyle w:val="0Bezny"/>
            </w:pPr>
            <w:r>
              <w:t>CSS Grid</w:t>
            </w:r>
          </w:p>
        </w:tc>
        <w:tc>
          <w:tcPr>
            <w:tcW w:w="4531" w:type="dxa"/>
          </w:tcPr>
          <w:p w14:paraId="6C3AC590" w14:textId="6F5F2DA6" w:rsidR="00DA6E50" w:rsidRDefault="00DA6E50" w:rsidP="00B44694">
            <w:pPr>
              <w:pStyle w:val="0Bezny"/>
              <w:cnfStyle w:val="000000100000" w:firstRow="0" w:lastRow="0" w:firstColumn="0" w:lastColumn="0" w:oddVBand="0" w:evenVBand="0" w:oddHBand="1" w:evenHBand="0" w:firstRowFirstColumn="0" w:firstRowLastColumn="0" w:lastRowFirstColumn="0" w:lastRowLastColumn="0"/>
            </w:pPr>
            <w:r>
              <w:t xml:space="preserve">Modul CSS, sloužící pro jednoduché vytváření komplexních layoutů celé stránky. </w:t>
            </w:r>
            <w:r w:rsidR="00A93A63">
              <w:fldChar w:fldCharType="begin"/>
            </w:r>
            <w:r>
              <w:instrText xml:space="preserve"> REF _Ref505766889 \r \h </w:instrText>
            </w:r>
            <w:r w:rsidR="00A93A63">
              <w:fldChar w:fldCharType="separate"/>
            </w:r>
            <w:r w:rsidR="00FF620C">
              <w:t>[5]</w:t>
            </w:r>
            <w:r w:rsidR="00A93A63">
              <w:fldChar w:fldCharType="end"/>
            </w:r>
            <w:r>
              <w:t xml:space="preserve"> </w:t>
            </w:r>
          </w:p>
        </w:tc>
      </w:tr>
      <w:tr w:rsidR="00DE2F18" w14:paraId="7165E096"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6DABF3D3" w14:textId="77777777" w:rsidR="00DE2F18" w:rsidRDefault="00DE2F18" w:rsidP="007F79C5">
            <w:pPr>
              <w:pStyle w:val="0Bezny"/>
            </w:pPr>
            <w:r>
              <w:t>CSS knihovna</w:t>
            </w:r>
          </w:p>
        </w:tc>
        <w:tc>
          <w:tcPr>
            <w:tcW w:w="4531" w:type="dxa"/>
          </w:tcPr>
          <w:p w14:paraId="78B5CC27" w14:textId="77777777" w:rsidR="00DE2F18" w:rsidRDefault="00DE2F18" w:rsidP="00B44694">
            <w:pPr>
              <w:pStyle w:val="0Bezny"/>
              <w:cnfStyle w:val="000000000000" w:firstRow="0" w:lastRow="0" w:firstColumn="0" w:lastColumn="0" w:oddVBand="0" w:evenVBand="0" w:oddHBand="0" w:evenHBand="0" w:firstRowFirstColumn="0" w:firstRowLastColumn="0" w:lastRowFirstColumn="0" w:lastRowLastColumn="0"/>
            </w:pPr>
            <w:r>
              <w:t xml:space="preserve">CSS knihovna je soubor tříd, pravidel a vlastností CSS které mají za úkol pomoct vývojáři při vývoji grafického rozhraní, určitých komponent a jiných řešení. Často pro své fungování využívá i JavaScript. Větší CSS knihovny bývají též často nazývány CSS </w:t>
            </w:r>
            <w:r>
              <w:lastRenderedPageBreak/>
              <w:t xml:space="preserve">frameworky. </w:t>
            </w:r>
          </w:p>
        </w:tc>
      </w:tr>
      <w:tr w:rsidR="00D133F1" w14:paraId="19F8CDC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C65D466" w14:textId="77777777" w:rsidR="00D133F1" w:rsidRDefault="00D133F1" w:rsidP="007F79C5">
            <w:pPr>
              <w:pStyle w:val="0Bezny"/>
            </w:pPr>
            <w:r>
              <w:t>CSS preprocesor</w:t>
            </w:r>
          </w:p>
        </w:tc>
        <w:tc>
          <w:tcPr>
            <w:tcW w:w="4531" w:type="dxa"/>
          </w:tcPr>
          <w:p w14:paraId="19923B47" w14:textId="5C13D037" w:rsidR="00D133F1" w:rsidRDefault="00D133F1" w:rsidP="00B44694">
            <w:pPr>
              <w:pStyle w:val="0Bezny"/>
              <w:cnfStyle w:val="000000100000" w:firstRow="0" w:lastRow="0" w:firstColumn="0" w:lastColumn="0" w:oddVBand="0" w:evenVBand="0" w:oddHBand="1" w:evenHBand="0" w:firstRowFirstColumn="0" w:firstRowLastColumn="0" w:lastRowFirstColumn="0" w:lastRowLastColumn="0"/>
            </w:pPr>
            <w:r>
              <w:t xml:space="preserve">CSS preprocesory jsou jazyky postavené nad CSS, které je následně nutné zkompilovat právě do CSS souborů. Využívány jsou proto, že na rozdíl od jazyka CSS nabízejí více funkcí a zjednodušují díky tomu práci. </w:t>
            </w:r>
            <w:r w:rsidR="00A93A63">
              <w:fldChar w:fldCharType="begin"/>
            </w:r>
            <w:r w:rsidR="007173B0">
              <w:instrText xml:space="preserve"> REF _Ref508129266 \r \h </w:instrText>
            </w:r>
            <w:r w:rsidR="00A93A63">
              <w:fldChar w:fldCharType="separate"/>
            </w:r>
            <w:r w:rsidR="00FF620C">
              <w:t>[7]</w:t>
            </w:r>
            <w:r w:rsidR="00A93A63">
              <w:fldChar w:fldCharType="end"/>
            </w:r>
          </w:p>
        </w:tc>
      </w:tr>
      <w:tr w:rsidR="00104B92" w14:paraId="239D574D"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78FA89CD" w14:textId="77777777" w:rsidR="00104B92" w:rsidRDefault="00104B92" w:rsidP="007F79C5">
            <w:pPr>
              <w:pStyle w:val="0Bezny"/>
            </w:pPr>
            <w:r>
              <w:t>Drobečková navigace</w:t>
            </w:r>
          </w:p>
        </w:tc>
        <w:tc>
          <w:tcPr>
            <w:tcW w:w="4531" w:type="dxa"/>
          </w:tcPr>
          <w:p w14:paraId="3E85871E" w14:textId="77777777" w:rsidR="00104B92" w:rsidRDefault="00104B92" w:rsidP="00B44694">
            <w:pPr>
              <w:pStyle w:val="0Bezny"/>
              <w:cnfStyle w:val="000000000000" w:firstRow="0" w:lastRow="0" w:firstColumn="0" w:lastColumn="0" w:oddVBand="0" w:evenVBand="0" w:oddHBand="0" w:evenHBand="0" w:firstRowFirstColumn="0" w:firstRowLastColumn="0" w:lastRowFirstColumn="0" w:lastRowLastColumn="0"/>
            </w:pPr>
            <w:r>
              <w:t>Anglicky nazývána breadcrumbs, je navigace znázorňující hierarchii webu. Obsahuje cestu přes nadřazené sekce k sekci momentálně zobrazené.</w:t>
            </w:r>
          </w:p>
        </w:tc>
      </w:tr>
      <w:tr w:rsidR="00C43AFA" w14:paraId="6B76D4A1"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2AF0CC" w14:textId="77777777" w:rsidR="00C43AFA" w:rsidRDefault="00C43AFA" w:rsidP="007F79C5">
            <w:pPr>
              <w:pStyle w:val="0Bezny"/>
            </w:pPr>
            <w:r>
              <w:t>Fixní poz</w:t>
            </w:r>
            <w:r w:rsidR="00455C58">
              <w:t>icování</w:t>
            </w:r>
          </w:p>
        </w:tc>
        <w:tc>
          <w:tcPr>
            <w:tcW w:w="4531" w:type="dxa"/>
          </w:tcPr>
          <w:p w14:paraId="1864BB6C" w14:textId="77777777" w:rsidR="00C43AFA" w:rsidRDefault="00455C58" w:rsidP="00B44694">
            <w:pPr>
              <w:pStyle w:val="0Bezny"/>
              <w:cnfStyle w:val="000000100000" w:firstRow="0" w:lastRow="0" w:firstColumn="0" w:lastColumn="0" w:oddVBand="0" w:evenVBand="0" w:oddHBand="1" w:evenHBand="0" w:firstRowFirstColumn="0" w:firstRowLastColumn="0" w:lastRowFirstColumn="0" w:lastRowLastColumn="0"/>
            </w:pPr>
            <w:r>
              <w:t>Pokud je prvek pozicován fixně, znamená to, že zůstává vždy na stejném místě v okně prohlížeče.</w:t>
            </w:r>
          </w:p>
        </w:tc>
      </w:tr>
      <w:tr w:rsidR="00D43A06" w14:paraId="24FA9BEF"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8C81FBF" w14:textId="77777777" w:rsidR="00D43A06" w:rsidRDefault="00D43A06" w:rsidP="007F79C5">
            <w:pPr>
              <w:pStyle w:val="0Bezny"/>
            </w:pPr>
            <w:r>
              <w:t>Flexbox</w:t>
            </w:r>
          </w:p>
        </w:tc>
        <w:tc>
          <w:tcPr>
            <w:tcW w:w="4531" w:type="dxa"/>
          </w:tcPr>
          <w:p w14:paraId="4076B495" w14:textId="3365E689"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Vlastnosti CSS, které určují rodičovskému prvku (Flex container</w:t>
            </w:r>
            <w:r w:rsidR="00167F9C">
              <w:t>, flex kontejner</w:t>
            </w:r>
            <w:r>
              <w:t xml:space="preserve">), jak velké místo v něm budou zaujímat a jak se budou zarovnávat prvky </w:t>
            </w:r>
            <w:r w:rsidR="00F95A99">
              <w:t xml:space="preserve">v něm </w:t>
            </w:r>
            <w:r>
              <w:t>obsažené (Flex items</w:t>
            </w:r>
            <w:r w:rsidR="00167F9C">
              <w:t>, flex položky</w:t>
            </w:r>
            <w:r>
              <w:t xml:space="preserve">). Je tak možné jednoduše měnit zarovnávání prvků do řádku či sloupce, určovat, jak velký bude určitý Flex item oproti ostatním, jak se budou moci měnit flexibilně jeho rozměry, v jakém pořadí prvky řadit apod. </w:t>
            </w:r>
            <w:r w:rsidR="00A93A63">
              <w:fldChar w:fldCharType="begin"/>
            </w:r>
            <w:r w:rsidR="007173B0">
              <w:instrText xml:space="preserve"> REF _Ref508129266 \r \h </w:instrText>
            </w:r>
            <w:r w:rsidR="00A93A63">
              <w:fldChar w:fldCharType="separate"/>
            </w:r>
            <w:r w:rsidR="00FF620C">
              <w:t>[7]</w:t>
            </w:r>
            <w:r w:rsidR="00A93A63">
              <w:fldChar w:fldCharType="end"/>
            </w:r>
          </w:p>
        </w:tc>
      </w:tr>
      <w:tr w:rsidR="00DA6E50" w14:paraId="77298069"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D3CF791" w14:textId="77777777" w:rsidR="00DA6E50" w:rsidRDefault="00DA6E50" w:rsidP="007F79C5">
            <w:pPr>
              <w:pStyle w:val="0Bezny"/>
            </w:pPr>
            <w:r>
              <w:t>Float</w:t>
            </w:r>
          </w:p>
        </w:tc>
        <w:tc>
          <w:tcPr>
            <w:tcW w:w="4531" w:type="dxa"/>
          </w:tcPr>
          <w:p w14:paraId="66F2440C" w14:textId="77777777" w:rsidR="00DA6E50" w:rsidRDefault="00DA6E50" w:rsidP="00B44694">
            <w:pPr>
              <w:pStyle w:val="0Bezny"/>
              <w:cnfStyle w:val="000000100000" w:firstRow="0" w:lastRow="0" w:firstColumn="0" w:lastColumn="0" w:oddVBand="0" w:evenVBand="0" w:oddHBand="1" w:evenHBand="0" w:firstRowFirstColumn="0" w:firstRowLastColumn="0" w:lastRowFirstColumn="0" w:lastRowLastColumn="0"/>
            </w:pPr>
            <w:r>
              <w:t>Vlastnost CSS pro obtékání, často se používá i pro zarovnávání prvků vedle sebe.</w:t>
            </w:r>
          </w:p>
        </w:tc>
      </w:tr>
      <w:tr w:rsidR="00520BCC" w14:paraId="46849E0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E30263F" w14:textId="77777777" w:rsidR="00520BCC" w:rsidRDefault="00520BCC" w:rsidP="007F79C5">
            <w:pPr>
              <w:pStyle w:val="0Bezny"/>
            </w:pPr>
            <w:r>
              <w:t>Font-family</w:t>
            </w:r>
          </w:p>
        </w:tc>
        <w:tc>
          <w:tcPr>
            <w:tcW w:w="4531" w:type="dxa"/>
          </w:tcPr>
          <w:p w14:paraId="6837FA27" w14:textId="77777777" w:rsidR="00520BCC" w:rsidRDefault="00520BCC" w:rsidP="00B44694">
            <w:pPr>
              <w:pStyle w:val="0Bezny"/>
              <w:cnfStyle w:val="000000000000" w:firstRow="0" w:lastRow="0" w:firstColumn="0" w:lastColumn="0" w:oddVBand="0" w:evenVBand="0" w:oddHBand="0" w:evenHBand="0" w:firstRowFirstColumn="0" w:firstRowLastColumn="0" w:lastRowFirstColumn="0" w:lastRowLastColumn="0"/>
            </w:pPr>
            <w:r>
              <w:t>CSS vlastnost definující jaký font se použije pro vykreslení písma.</w:t>
            </w:r>
          </w:p>
        </w:tc>
      </w:tr>
      <w:tr w:rsidR="007F79C5" w14:paraId="1BFC1600"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8AE8585" w14:textId="77777777" w:rsidR="007F79C5" w:rsidRDefault="007F79C5" w:rsidP="007F79C5">
            <w:pPr>
              <w:pStyle w:val="0Bezny"/>
            </w:pPr>
            <w:r>
              <w:t>Grid</w:t>
            </w:r>
            <w:r w:rsidR="00521770">
              <w:t xml:space="preserve"> systém</w:t>
            </w:r>
          </w:p>
        </w:tc>
        <w:tc>
          <w:tcPr>
            <w:tcW w:w="4531" w:type="dxa"/>
          </w:tcPr>
          <w:p w14:paraId="0A453482" w14:textId="172CEB5E" w:rsidR="007F79C5" w:rsidRPr="00B44694" w:rsidRDefault="00521770" w:rsidP="00B44694">
            <w:pPr>
              <w:pStyle w:val="0Bezny"/>
              <w:cnfStyle w:val="000000100000" w:firstRow="0" w:lastRow="0" w:firstColumn="0" w:lastColumn="0" w:oddVBand="0" w:evenVBand="0" w:oddHBand="1" w:evenHBand="0" w:firstRowFirstColumn="0" w:firstRowLastColumn="0" w:lastRowFirstColumn="0" w:lastRowLastColumn="0"/>
            </w:pPr>
            <w:r>
              <w:t>Struktur</w:t>
            </w:r>
            <w:r w:rsidR="009A2A2D">
              <w:t>a</w:t>
            </w:r>
            <w:r>
              <w:t xml:space="preserve">, </w:t>
            </w:r>
            <w:r w:rsidRPr="00B44694">
              <w:t>podle které</w:t>
            </w:r>
            <w:r>
              <w:t xml:space="preserve"> </w:t>
            </w:r>
            <w:r w:rsidR="009A2A2D">
              <w:t xml:space="preserve">jsou </w:t>
            </w:r>
            <w:r>
              <w:t>pozicovány</w:t>
            </w:r>
            <w:r w:rsidRPr="00B44694">
              <w:t xml:space="preserve"> jednotlivé prvky</w:t>
            </w:r>
            <w:r>
              <w:t xml:space="preserve"> a lze díky </w:t>
            </w:r>
            <w:r w:rsidR="009A2A2D">
              <w:t xml:space="preserve">tomu </w:t>
            </w:r>
            <w:r>
              <w:t>tak snadno řadit prvky do řádků či sloupců. Pokud</w:t>
            </w:r>
            <w:r w:rsidRPr="00521770">
              <w:t xml:space="preserve"> se jedná o responzivní systém, manipuluje</w:t>
            </w:r>
            <w:r>
              <w:t xml:space="preserve"> s umístěním těchto prvků dle okna uživatelova prohlížeče (či </w:t>
            </w:r>
            <w:r>
              <w:lastRenderedPageBreak/>
              <w:t>zařízení).</w:t>
            </w:r>
            <w:r w:rsidR="00B1245B">
              <w:t xml:space="preserve"> V případě, že se prvky řadí vedle sebe, mluvíme o horizontálním grid systému, pokud pod sebe, mluvíme o vertikálním grid systému.</w:t>
            </w:r>
            <w:r w:rsidR="00D869E4">
              <w:t xml:space="preserve"> </w:t>
            </w:r>
            <w:r w:rsidR="00A93A63">
              <w:fldChar w:fldCharType="begin"/>
            </w:r>
            <w:r w:rsidR="009A2A2D">
              <w:instrText xml:space="preserve"> REF _Ref504754491 \r \h </w:instrText>
            </w:r>
            <w:r w:rsidR="00A93A63">
              <w:fldChar w:fldCharType="separate"/>
            </w:r>
            <w:r w:rsidR="00FF620C">
              <w:t>[1]</w:t>
            </w:r>
            <w:r w:rsidR="00A93A63">
              <w:fldChar w:fldCharType="end"/>
            </w:r>
          </w:p>
        </w:tc>
      </w:tr>
      <w:tr w:rsidR="00404F78" w14:paraId="3C30020A"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0E4CF60" w14:textId="77777777" w:rsidR="00404F78" w:rsidRDefault="00404F78" w:rsidP="007F79C5">
            <w:pPr>
              <w:pStyle w:val="0Bezny"/>
            </w:pPr>
            <w:r>
              <w:t>Hover efekt</w:t>
            </w:r>
          </w:p>
        </w:tc>
        <w:tc>
          <w:tcPr>
            <w:tcW w:w="4531" w:type="dxa"/>
          </w:tcPr>
          <w:p w14:paraId="54F45364" w14:textId="77777777" w:rsidR="00404F78" w:rsidRDefault="00404F78" w:rsidP="00B44694">
            <w:pPr>
              <w:pStyle w:val="0Bezny"/>
              <w:cnfStyle w:val="000000000000" w:firstRow="0" w:lastRow="0" w:firstColumn="0" w:lastColumn="0" w:oddVBand="0" w:evenVBand="0" w:oddHBand="0" w:evenHBand="0" w:firstRowFirstColumn="0" w:firstRowLastColumn="0" w:lastRowFirstColumn="0" w:lastRowLastColumn="0"/>
            </w:pPr>
            <w:r>
              <w:t xml:space="preserve">Efekt po najetí myší na určitý prvek. Často prvek změní například barvu či jiné vlastnosti. </w:t>
            </w:r>
          </w:p>
        </w:tc>
      </w:tr>
      <w:tr w:rsidR="00674470" w14:paraId="05B822A0"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CB03E4" w14:textId="77777777" w:rsidR="00674470" w:rsidRDefault="00674470" w:rsidP="007F79C5">
            <w:pPr>
              <w:pStyle w:val="0Bezny"/>
            </w:pPr>
            <w:r>
              <w:t>HTML</w:t>
            </w:r>
          </w:p>
        </w:tc>
        <w:tc>
          <w:tcPr>
            <w:tcW w:w="4531" w:type="dxa"/>
          </w:tcPr>
          <w:p w14:paraId="3F60F587" w14:textId="21C0AE09" w:rsidR="00674470" w:rsidRDefault="00674470" w:rsidP="00B44694">
            <w:pPr>
              <w:pStyle w:val="0Bezny"/>
              <w:cnfStyle w:val="000000100000" w:firstRow="0" w:lastRow="0" w:firstColumn="0" w:lastColumn="0" w:oddVBand="0" w:evenVBand="0" w:oddHBand="1" w:evenHBand="0" w:firstRowFirstColumn="0" w:firstRowLastColumn="0" w:lastRowFirstColumn="0" w:lastRowLastColumn="0"/>
            </w:pPr>
            <w:r>
              <w:t xml:space="preserve">HyperText Markup Language – značkovací jazyk využívající se pro tvorbu webových stránek, udává strukturu stránky. Dále s ním lze manipulovat pomocí jazyku JavaScript či udávat prvkům vzhled pomocí jazyka CSS. </w:t>
            </w:r>
            <w:r w:rsidR="00A93A63">
              <w:fldChar w:fldCharType="begin"/>
            </w:r>
            <w:r w:rsidR="00C07B3D">
              <w:instrText xml:space="preserve"> REF _Ref505091025 \r \h </w:instrText>
            </w:r>
            <w:r w:rsidR="00A93A63">
              <w:fldChar w:fldCharType="separate"/>
            </w:r>
            <w:r w:rsidR="00FF620C">
              <w:t>[2]</w:t>
            </w:r>
            <w:r w:rsidR="00A93A63">
              <w:fldChar w:fldCharType="end"/>
            </w:r>
          </w:p>
        </w:tc>
      </w:tr>
      <w:tr w:rsidR="002B00DA" w14:paraId="15D17B7D"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414FACB" w14:textId="77777777" w:rsidR="002B00DA" w:rsidRDefault="002B00DA" w:rsidP="007F79C5">
            <w:pPr>
              <w:pStyle w:val="0Bezny"/>
            </w:pPr>
            <w:r>
              <w:t>JavaScript</w:t>
            </w:r>
          </w:p>
        </w:tc>
        <w:tc>
          <w:tcPr>
            <w:tcW w:w="4531" w:type="dxa"/>
          </w:tcPr>
          <w:p w14:paraId="33E5E6BC" w14:textId="1B5C81EF" w:rsidR="002B00DA" w:rsidRDefault="002B00DA" w:rsidP="00B44694">
            <w:pPr>
              <w:pStyle w:val="0Bezny"/>
              <w:cnfStyle w:val="000000000000" w:firstRow="0" w:lastRow="0" w:firstColumn="0" w:lastColumn="0" w:oddVBand="0" w:evenVBand="0" w:oddHBand="0" w:evenHBand="0" w:firstRowFirstColumn="0" w:firstRowLastColumn="0" w:lastRowFirstColumn="0" w:lastRowLastColumn="0"/>
            </w:pPr>
            <w:r>
              <w:t>Jednoduchý skriptovací jazyk, jehož kód se spouští ve webovém prohlížeči a umožňuje s webovou stránkou dále manipulovat a reagovat na akce uživatele.</w:t>
            </w:r>
            <w:r w:rsidR="00C07B3D">
              <w:t xml:space="preserve"> </w:t>
            </w:r>
            <w:r w:rsidR="00A93A63">
              <w:fldChar w:fldCharType="begin"/>
            </w:r>
            <w:r w:rsidR="00C07B3D">
              <w:instrText xml:space="preserve"> REF _Ref505091025 \r \h </w:instrText>
            </w:r>
            <w:r w:rsidR="00A93A63">
              <w:fldChar w:fldCharType="separate"/>
            </w:r>
            <w:r w:rsidR="00FF620C">
              <w:t>[2]</w:t>
            </w:r>
            <w:r w:rsidR="00A93A63">
              <w:fldChar w:fldCharType="end"/>
            </w:r>
            <w:r w:rsidR="00C07B3D">
              <w:t xml:space="preserve"> </w:t>
            </w:r>
          </w:p>
        </w:tc>
      </w:tr>
      <w:tr w:rsidR="002B00DA" w14:paraId="7EC66592"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7B1EF0" w14:textId="77777777" w:rsidR="002B00DA" w:rsidRDefault="002B00DA" w:rsidP="007F79C5">
            <w:pPr>
              <w:pStyle w:val="0Bezny"/>
            </w:pPr>
            <w:r>
              <w:t>jQuery</w:t>
            </w:r>
          </w:p>
        </w:tc>
        <w:tc>
          <w:tcPr>
            <w:tcW w:w="4531" w:type="dxa"/>
          </w:tcPr>
          <w:p w14:paraId="2E5E9D54" w14:textId="39F161D0" w:rsidR="002B00DA" w:rsidRDefault="002B00DA" w:rsidP="00B44694">
            <w:pPr>
              <w:pStyle w:val="0Bezny"/>
              <w:cnfStyle w:val="000000100000" w:firstRow="0" w:lastRow="0" w:firstColumn="0" w:lastColumn="0" w:oddVBand="0" w:evenVBand="0" w:oddHBand="1" w:evenHBand="0" w:firstRowFirstColumn="0" w:firstRowLastColumn="0" w:lastRowFirstColumn="0" w:lastRowLastColumn="0"/>
            </w:pPr>
            <w:r>
              <w:t xml:space="preserve">Javascriptová knihovna, která usnadňuje práci s HTML dokumentem a zjednodušuje zápis některých javascriptových funkcí. </w:t>
            </w:r>
            <w:r w:rsidR="00A93A63">
              <w:fldChar w:fldCharType="begin"/>
            </w:r>
            <w:r>
              <w:instrText xml:space="preserve"> REF _Ref505877919 \r \h </w:instrText>
            </w:r>
            <w:r w:rsidR="00A93A63">
              <w:fldChar w:fldCharType="separate"/>
            </w:r>
            <w:r w:rsidR="00FF620C">
              <w:t>[13]</w:t>
            </w:r>
            <w:r w:rsidR="00A93A63">
              <w:fldChar w:fldCharType="end"/>
            </w:r>
          </w:p>
        </w:tc>
      </w:tr>
      <w:tr w:rsidR="000B44DD" w14:paraId="4230BC9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1C338BE0" w14:textId="77777777" w:rsidR="000B44DD" w:rsidRDefault="000B44DD" w:rsidP="007F79C5">
            <w:pPr>
              <w:pStyle w:val="0Bezny"/>
            </w:pPr>
            <w:r>
              <w:t>Layout stránky</w:t>
            </w:r>
          </w:p>
        </w:tc>
        <w:tc>
          <w:tcPr>
            <w:tcW w:w="4531" w:type="dxa"/>
          </w:tcPr>
          <w:p w14:paraId="0089D158" w14:textId="77777777" w:rsidR="000B44DD" w:rsidRDefault="000B44DD" w:rsidP="00B44694">
            <w:pPr>
              <w:pStyle w:val="0Bezny"/>
              <w:cnfStyle w:val="000000000000" w:firstRow="0" w:lastRow="0" w:firstColumn="0" w:lastColumn="0" w:oddVBand="0" w:evenVBand="0" w:oddHBand="0" w:evenHBand="0" w:firstRowFirstColumn="0" w:firstRowLastColumn="0" w:lastRowFirstColumn="0" w:lastRowLastColumn="0"/>
            </w:pPr>
            <w:r>
              <w:t xml:space="preserve">Rozložení stránky do několika částí s různým významem (např. hlavička, menu, obsahová část, patička, postranní panel apod.). </w:t>
            </w:r>
          </w:p>
        </w:tc>
      </w:tr>
      <w:tr w:rsidR="00637A58" w14:paraId="01A92450"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2BFB95B" w14:textId="77777777" w:rsidR="00637A58" w:rsidRDefault="00637A58" w:rsidP="007F79C5">
            <w:pPr>
              <w:pStyle w:val="0Bezny"/>
            </w:pPr>
            <w:r>
              <w:t>Margin</w:t>
            </w:r>
          </w:p>
        </w:tc>
        <w:tc>
          <w:tcPr>
            <w:tcW w:w="4531" w:type="dxa"/>
          </w:tcPr>
          <w:p w14:paraId="7036CED1" w14:textId="77777777" w:rsidR="00637A58" w:rsidRDefault="00547438" w:rsidP="00B44694">
            <w:pPr>
              <w:pStyle w:val="0Bezny"/>
              <w:cnfStyle w:val="000000100000" w:firstRow="0" w:lastRow="0" w:firstColumn="0" w:lastColumn="0" w:oddVBand="0" w:evenVBand="0" w:oddHBand="1" w:evenHBand="0" w:firstRowFirstColumn="0" w:firstRowLastColumn="0" w:lastRowFirstColumn="0" w:lastRowLastColumn="0"/>
            </w:pPr>
            <w:r>
              <w:t xml:space="preserve">CSS vlastnost určující šířku vnějšího okraje prvku. </w:t>
            </w:r>
          </w:p>
        </w:tc>
      </w:tr>
      <w:tr w:rsidR="00D43A06" w14:paraId="7CD3DD5D"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50E2B241" w14:textId="77777777" w:rsidR="00D43A06" w:rsidRDefault="00D43A06" w:rsidP="007F79C5">
            <w:pPr>
              <w:pStyle w:val="0Bezny"/>
            </w:pPr>
            <w:r>
              <w:t>Media Queries</w:t>
            </w:r>
          </w:p>
        </w:tc>
        <w:tc>
          <w:tcPr>
            <w:tcW w:w="4531" w:type="dxa"/>
          </w:tcPr>
          <w:p w14:paraId="23DD535D" w14:textId="11C42015"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 xml:space="preserve">CSS vlastnosti Media Queries udávají v rámci jazyka podmínky, které umožní aplikovat určité CSS vlastnosti v určitých situacích. Nejčastěji se používají pro definování stylů pro určité rozlišení displeje. </w:t>
            </w:r>
            <w:r w:rsidR="00A93A63">
              <w:fldChar w:fldCharType="begin"/>
            </w:r>
            <w:r>
              <w:instrText xml:space="preserve"> REF _Ref505687154 \r \h </w:instrText>
            </w:r>
            <w:r w:rsidR="00A93A63">
              <w:fldChar w:fldCharType="separate"/>
            </w:r>
            <w:r w:rsidR="00FF620C">
              <w:t>[6]</w:t>
            </w:r>
            <w:r w:rsidR="00A93A63">
              <w:fldChar w:fldCharType="end"/>
            </w:r>
            <w:r>
              <w:t xml:space="preserve"> </w:t>
            </w:r>
          </w:p>
        </w:tc>
      </w:tr>
      <w:tr w:rsidR="00660CA4" w14:paraId="5E944A7C"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E03D08" w14:textId="77777777" w:rsidR="00660CA4" w:rsidRDefault="00660CA4" w:rsidP="007F79C5">
            <w:pPr>
              <w:pStyle w:val="0Bezny"/>
            </w:pPr>
            <w:r>
              <w:t>Minifikace souborů</w:t>
            </w:r>
          </w:p>
        </w:tc>
        <w:tc>
          <w:tcPr>
            <w:tcW w:w="4531" w:type="dxa"/>
          </w:tcPr>
          <w:p w14:paraId="43924CAC" w14:textId="77777777" w:rsidR="00660CA4" w:rsidRDefault="00660CA4" w:rsidP="00B44694">
            <w:pPr>
              <w:pStyle w:val="0Bezny"/>
              <w:cnfStyle w:val="000000100000" w:firstRow="0" w:lastRow="0" w:firstColumn="0" w:lastColumn="0" w:oddVBand="0" w:evenVBand="0" w:oddHBand="1" w:evenHBand="0" w:firstRowFirstColumn="0" w:firstRowLastColumn="0" w:lastRowFirstColumn="0" w:lastRowLastColumn="0"/>
            </w:pPr>
            <w:r>
              <w:t xml:space="preserve">Minifikace souborů spočívá v jejich zmenšování, například se odstraní přebytečné </w:t>
            </w:r>
            <w:r>
              <w:lastRenderedPageBreak/>
              <w:t xml:space="preserve">znaky souborů, komentáře a zkracují se zápisy některých funkcí a vlastností. </w:t>
            </w:r>
          </w:p>
        </w:tc>
      </w:tr>
      <w:tr w:rsidR="00D43A06" w14:paraId="09F377B3"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79FA5561" w14:textId="77777777" w:rsidR="00D43A06" w:rsidRDefault="00D43A06" w:rsidP="007F79C5">
            <w:pPr>
              <w:pStyle w:val="0Bezny"/>
            </w:pPr>
            <w:r>
              <w:t>Mobile-first</w:t>
            </w:r>
          </w:p>
        </w:tc>
        <w:tc>
          <w:tcPr>
            <w:tcW w:w="4531" w:type="dxa"/>
          </w:tcPr>
          <w:p w14:paraId="13AA5E61" w14:textId="7777777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 xml:space="preserve">Mobile-first je metoda tvorby (či návrhu) webových stránek, kde se primárně stránka vytvoří pro mobilní zařízení a následně se upraví pro uživatele zařízení s větší obrazovkou a desktopů. Přesně opačný přístup je pak nazýván </w:t>
            </w:r>
            <w:r w:rsidRPr="00101E23">
              <w:rPr>
                <w:i/>
              </w:rPr>
              <w:t>desktop-first</w:t>
            </w:r>
            <w:r>
              <w:t>.</w:t>
            </w:r>
          </w:p>
        </w:tc>
      </w:tr>
      <w:tr w:rsidR="0028200E" w14:paraId="3959D9F3"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C43B3F1" w14:textId="77777777" w:rsidR="0028200E" w:rsidRDefault="0028200E" w:rsidP="007F79C5">
            <w:pPr>
              <w:pStyle w:val="0Bezny"/>
            </w:pPr>
            <w:r>
              <w:t>Mod</w:t>
            </w:r>
            <w:r w:rsidR="00140392">
              <w:t>á</w:t>
            </w:r>
            <w:r>
              <w:t>l</w:t>
            </w:r>
            <w:r w:rsidR="00140392">
              <w:t>ní</w:t>
            </w:r>
            <w:r>
              <w:t xml:space="preserve"> okno</w:t>
            </w:r>
          </w:p>
        </w:tc>
        <w:tc>
          <w:tcPr>
            <w:tcW w:w="4531" w:type="dxa"/>
          </w:tcPr>
          <w:p w14:paraId="2C5AFAF2" w14:textId="54DA38EC" w:rsidR="0028200E" w:rsidRDefault="0028200E" w:rsidP="00B44694">
            <w:pPr>
              <w:pStyle w:val="0Bezny"/>
              <w:cnfStyle w:val="000000100000" w:firstRow="0" w:lastRow="0" w:firstColumn="0" w:lastColumn="0" w:oddVBand="0" w:evenVBand="0" w:oddHBand="1" w:evenHBand="0" w:firstRowFirstColumn="0" w:firstRowLastColumn="0" w:lastRowFirstColumn="0" w:lastRowLastColumn="0"/>
            </w:pPr>
            <w:r>
              <w:t>Komponenta používaná na webových stránkách, jedná se o okno, které se uživateli otevře v popředí stránky. Často se zbytek stránky překryje průhlednou barvou. (</w:t>
            </w:r>
            <w:r w:rsidR="00A93A63">
              <w:fldChar w:fldCharType="begin"/>
            </w:r>
            <w:r>
              <w:instrText xml:space="preserve"> REF _Ref506890741 \h </w:instrText>
            </w:r>
            <w:r w:rsidR="00A93A63">
              <w:fldChar w:fldCharType="separate"/>
            </w:r>
            <w:r w:rsidR="00FF620C">
              <w:t xml:space="preserve">Obrázek </w:t>
            </w:r>
            <w:r w:rsidR="00FF620C">
              <w:rPr>
                <w:noProof/>
              </w:rPr>
              <w:t>7</w:t>
            </w:r>
            <w:r w:rsidR="00A93A63">
              <w:fldChar w:fldCharType="end"/>
            </w:r>
            <w:r>
              <w:t>)</w:t>
            </w:r>
          </w:p>
        </w:tc>
      </w:tr>
      <w:tr w:rsidR="00342BA5" w14:paraId="2091875E"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70B166B" w14:textId="77777777" w:rsidR="00342BA5" w:rsidRDefault="00342BA5" w:rsidP="007F79C5">
            <w:pPr>
              <w:pStyle w:val="0Bezny"/>
            </w:pPr>
            <w:r>
              <w:t>Open-source software</w:t>
            </w:r>
          </w:p>
        </w:tc>
        <w:tc>
          <w:tcPr>
            <w:tcW w:w="4531" w:type="dxa"/>
          </w:tcPr>
          <w:p w14:paraId="0F67EA3B" w14:textId="274AE2E5" w:rsidR="00342BA5" w:rsidRDefault="00342BA5" w:rsidP="00B44694">
            <w:pPr>
              <w:pStyle w:val="0Bezny"/>
              <w:cnfStyle w:val="000000000000" w:firstRow="0" w:lastRow="0" w:firstColumn="0" w:lastColumn="0" w:oddVBand="0" w:evenVBand="0" w:oddHBand="0" w:evenHBand="0" w:firstRowFirstColumn="0" w:firstRowLastColumn="0" w:lastRowFirstColumn="0" w:lastRowLastColumn="0"/>
            </w:pPr>
            <w:r>
              <w:t xml:space="preserve">Open-source software je software jehož zdrojový kód mlže kdokoliv používat, upravovat či vylepšovat. </w:t>
            </w:r>
            <w:r w:rsidR="00A93A63">
              <w:fldChar w:fldCharType="begin"/>
            </w:r>
            <w:r>
              <w:instrText xml:space="preserve"> REF _Ref504843923 \r \h </w:instrText>
            </w:r>
            <w:r w:rsidR="00A93A63">
              <w:fldChar w:fldCharType="separate"/>
            </w:r>
            <w:r w:rsidR="00FF620C">
              <w:t>[10]</w:t>
            </w:r>
            <w:r w:rsidR="00A93A63">
              <w:fldChar w:fldCharType="end"/>
            </w:r>
            <w:r>
              <w:t xml:space="preserve"> </w:t>
            </w:r>
          </w:p>
        </w:tc>
      </w:tr>
      <w:tr w:rsidR="00547438" w14:paraId="4B16D525"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02E1E4" w14:textId="77777777" w:rsidR="00547438" w:rsidRDefault="00547438" w:rsidP="007F79C5">
            <w:pPr>
              <w:pStyle w:val="0Bezny"/>
            </w:pPr>
            <w:r>
              <w:t>Padding</w:t>
            </w:r>
          </w:p>
        </w:tc>
        <w:tc>
          <w:tcPr>
            <w:tcW w:w="4531" w:type="dxa"/>
          </w:tcPr>
          <w:p w14:paraId="2BA098E8" w14:textId="77777777" w:rsidR="00547438" w:rsidRDefault="00547438" w:rsidP="00B44694">
            <w:pPr>
              <w:pStyle w:val="0Bezny"/>
              <w:cnfStyle w:val="000000100000" w:firstRow="0" w:lastRow="0" w:firstColumn="0" w:lastColumn="0" w:oddVBand="0" w:evenVBand="0" w:oddHBand="1" w:evenHBand="0" w:firstRowFirstColumn="0" w:firstRowLastColumn="0" w:lastRowFirstColumn="0" w:lastRowLastColumn="0"/>
            </w:pPr>
            <w:r>
              <w:t xml:space="preserve">CSS vlastnost určující vnitřní okraj prvku. </w:t>
            </w:r>
          </w:p>
        </w:tc>
      </w:tr>
      <w:tr w:rsidR="00AF73DF" w14:paraId="69948F91"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5FBD69D" w14:textId="77777777" w:rsidR="00AF73DF" w:rsidRDefault="00AF73DF" w:rsidP="007F79C5">
            <w:pPr>
              <w:pStyle w:val="0Bezny"/>
            </w:pPr>
            <w:r>
              <w:t>Pixel, px</w:t>
            </w:r>
          </w:p>
        </w:tc>
        <w:tc>
          <w:tcPr>
            <w:tcW w:w="4531" w:type="dxa"/>
          </w:tcPr>
          <w:p w14:paraId="69652DA2" w14:textId="77777777" w:rsidR="00AF73DF" w:rsidRDefault="00AF73DF" w:rsidP="00B44694">
            <w:pPr>
              <w:pStyle w:val="0Bezny"/>
              <w:cnfStyle w:val="000000000000" w:firstRow="0" w:lastRow="0" w:firstColumn="0" w:lastColumn="0" w:oddVBand="0" w:evenVBand="0" w:oddHBand="0" w:evenHBand="0" w:firstRowFirstColumn="0" w:firstRowLastColumn="0" w:lastRowFirstColumn="0" w:lastRowLastColumn="0"/>
            </w:pPr>
            <w:r>
              <w:t>Pixel přestavuje jeden svítící bod na monitoru</w:t>
            </w:r>
            <w:r w:rsidR="00594670">
              <w:t xml:space="preserve"> </w:t>
            </w:r>
            <w:r>
              <w:t xml:space="preserve">či </w:t>
            </w:r>
            <w:r w:rsidR="00594670">
              <w:t xml:space="preserve">jeden bod </w:t>
            </w:r>
            <w:r>
              <w:t>v</w:t>
            </w:r>
            <w:r w:rsidR="00594670">
              <w:t> </w:t>
            </w:r>
            <w:r>
              <w:t>obrázku</w:t>
            </w:r>
            <w:r w:rsidR="00594670">
              <w:t xml:space="preserve"> a tisku</w:t>
            </w:r>
            <w:r>
              <w:t>.</w:t>
            </w:r>
            <w:r w:rsidR="00594670">
              <w:t xml:space="preserve"> Pixel nemá pevné rozměry, odvozuje se podle rozlišení. </w:t>
            </w:r>
          </w:p>
        </w:tc>
      </w:tr>
      <w:tr w:rsidR="00550E45" w14:paraId="41145F4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54A737" w14:textId="77777777" w:rsidR="00550E45" w:rsidRDefault="00550E45" w:rsidP="007F79C5">
            <w:pPr>
              <w:pStyle w:val="0Bezny"/>
            </w:pPr>
            <w:r>
              <w:t>Rem</w:t>
            </w:r>
          </w:p>
        </w:tc>
        <w:tc>
          <w:tcPr>
            <w:tcW w:w="4531" w:type="dxa"/>
          </w:tcPr>
          <w:p w14:paraId="619F8DEB" w14:textId="77777777" w:rsidR="00550E45" w:rsidRDefault="00550E45" w:rsidP="00B44694">
            <w:pPr>
              <w:pStyle w:val="0Bezny"/>
              <w:cnfStyle w:val="000000100000" w:firstRow="0" w:lastRow="0" w:firstColumn="0" w:lastColumn="0" w:oddVBand="0" w:evenVBand="0" w:oddHBand="1" w:evenHBand="0" w:firstRowFirstColumn="0" w:firstRowLastColumn="0" w:lastRowFirstColumn="0" w:lastRowLastColumn="0"/>
            </w:pPr>
            <w:r>
              <w:t xml:space="preserve">Jednotka, která se odvozuje od velikosti písma prvku &lt;html&gt;. Velikost písma v tomto prvku se rovná 1 </w:t>
            </w:r>
            <w:r w:rsidRPr="004D3572">
              <w:rPr>
                <w:rStyle w:val="kdyChar"/>
              </w:rPr>
              <w:t>rem</w:t>
            </w:r>
            <w:r>
              <w:t xml:space="preserve">. </w:t>
            </w:r>
          </w:p>
        </w:tc>
      </w:tr>
      <w:tr w:rsidR="00101E23" w14:paraId="0543E41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5979DF4" w14:textId="77777777" w:rsidR="00101E23" w:rsidRDefault="00101E23" w:rsidP="007F79C5">
            <w:pPr>
              <w:pStyle w:val="0Bezny"/>
            </w:pPr>
            <w:r>
              <w:t>Responzivita</w:t>
            </w:r>
          </w:p>
        </w:tc>
        <w:tc>
          <w:tcPr>
            <w:tcW w:w="4531" w:type="dxa"/>
          </w:tcPr>
          <w:p w14:paraId="649362D8" w14:textId="77777777" w:rsidR="00101E23" w:rsidRDefault="00101E23" w:rsidP="00B44694">
            <w:pPr>
              <w:pStyle w:val="0Bezny"/>
              <w:cnfStyle w:val="000000000000" w:firstRow="0" w:lastRow="0" w:firstColumn="0" w:lastColumn="0" w:oddVBand="0" w:evenVBand="0" w:oddHBand="0" w:evenHBand="0" w:firstRowFirstColumn="0" w:firstRowLastColumn="0" w:lastRowFirstColumn="0" w:lastRowLastColumn="0"/>
            </w:pPr>
            <w:r>
              <w:t xml:space="preserve">Responzivní web je takový, který se správně zobrazuje a přizpůsobuje zařízením, které uživatel používá. </w:t>
            </w:r>
          </w:p>
        </w:tc>
      </w:tr>
      <w:tr w:rsidR="002674CF" w14:paraId="05914F3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9133B9" w14:textId="77777777" w:rsidR="002674CF" w:rsidRDefault="002674CF" w:rsidP="007F79C5">
            <w:pPr>
              <w:pStyle w:val="0Bezny"/>
            </w:pPr>
            <w:r>
              <w:t>SASS</w:t>
            </w:r>
          </w:p>
        </w:tc>
        <w:tc>
          <w:tcPr>
            <w:tcW w:w="4531" w:type="dxa"/>
          </w:tcPr>
          <w:p w14:paraId="157A07FE" w14:textId="388C1FDE" w:rsidR="002674CF" w:rsidRDefault="002674CF" w:rsidP="00B44694">
            <w:pPr>
              <w:pStyle w:val="0Bezny"/>
              <w:cnfStyle w:val="000000100000" w:firstRow="0" w:lastRow="0" w:firstColumn="0" w:lastColumn="0" w:oddVBand="0" w:evenVBand="0" w:oddHBand="1" w:evenHBand="0" w:firstRowFirstColumn="0" w:firstRowLastColumn="0" w:lastRowFirstColumn="0" w:lastRowLastColumn="0"/>
            </w:pPr>
            <w:r>
              <w:t>Syntactically awesome style sheets, jeden z nejznámějších a nejpoužívanějších CSS preprocesorů.</w:t>
            </w:r>
            <w:r w:rsidR="003A2737">
              <w:t xml:space="preserve"> Jako SASS může být nazývána i jedna z jeho syntaxí.</w:t>
            </w:r>
            <w:r>
              <w:t xml:space="preserve"> </w:t>
            </w:r>
            <w:r w:rsidR="00A93A63">
              <w:fldChar w:fldCharType="begin"/>
            </w:r>
            <w:r w:rsidR="003A2737">
              <w:instrText xml:space="preserve"> REF _Ref505779138 \r \h </w:instrText>
            </w:r>
            <w:r w:rsidR="00A93A63">
              <w:fldChar w:fldCharType="separate"/>
            </w:r>
            <w:r w:rsidR="00FF620C">
              <w:t>[9]</w:t>
            </w:r>
            <w:r w:rsidR="00A93A63">
              <w:fldChar w:fldCharType="end"/>
            </w:r>
          </w:p>
        </w:tc>
      </w:tr>
      <w:tr w:rsidR="003A2737" w14:paraId="7393A690"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2982CA6" w14:textId="77777777" w:rsidR="003A2737" w:rsidRDefault="003A2737" w:rsidP="007F79C5">
            <w:pPr>
              <w:pStyle w:val="0Bezny"/>
            </w:pPr>
            <w:r>
              <w:lastRenderedPageBreak/>
              <w:t>SCSS</w:t>
            </w:r>
          </w:p>
        </w:tc>
        <w:tc>
          <w:tcPr>
            <w:tcW w:w="4531" w:type="dxa"/>
          </w:tcPr>
          <w:p w14:paraId="12F59CF9" w14:textId="4DE84252" w:rsidR="003A2737" w:rsidRDefault="003A2737" w:rsidP="00B44694">
            <w:pPr>
              <w:pStyle w:val="0Bezny"/>
              <w:cnfStyle w:val="000000000000" w:firstRow="0" w:lastRow="0" w:firstColumn="0" w:lastColumn="0" w:oddVBand="0" w:evenVBand="0" w:oddHBand="0" w:evenHBand="0" w:firstRowFirstColumn="0" w:firstRowLastColumn="0" w:lastRowFirstColumn="0" w:lastRowLastColumn="0"/>
            </w:pPr>
            <w:r>
              <w:t xml:space="preserve">Jedna ze syntaxí preprocesoru SASS, velice podobná zápisu jazyka CSS. </w:t>
            </w:r>
            <w:r w:rsidR="00A93A63">
              <w:fldChar w:fldCharType="begin"/>
            </w:r>
            <w:r>
              <w:instrText xml:space="preserve"> REF _Ref505779138 \r \h </w:instrText>
            </w:r>
            <w:r w:rsidR="00A93A63">
              <w:fldChar w:fldCharType="separate"/>
            </w:r>
            <w:r w:rsidR="00FF620C">
              <w:t>[9]</w:t>
            </w:r>
            <w:r w:rsidR="00A93A63">
              <w:fldChar w:fldCharType="end"/>
            </w:r>
          </w:p>
        </w:tc>
      </w:tr>
      <w:tr w:rsidR="00AE0658" w14:paraId="133F19CC"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69E5AA" w14:textId="77777777" w:rsidR="00AE0658" w:rsidRDefault="00AE0658" w:rsidP="007F79C5">
            <w:pPr>
              <w:pStyle w:val="0Bezny"/>
            </w:pPr>
            <w:r>
              <w:t>Systémové fonty</w:t>
            </w:r>
          </w:p>
        </w:tc>
        <w:tc>
          <w:tcPr>
            <w:tcW w:w="4531" w:type="dxa"/>
          </w:tcPr>
          <w:p w14:paraId="339C6E45" w14:textId="77777777" w:rsidR="00AE0658" w:rsidRDefault="00AE0658" w:rsidP="00B44694">
            <w:pPr>
              <w:pStyle w:val="0Bezny"/>
              <w:cnfStyle w:val="000000100000" w:firstRow="0" w:lastRow="0" w:firstColumn="0" w:lastColumn="0" w:oddVBand="0" w:evenVBand="0" w:oddHBand="1" w:evenHBand="0" w:firstRowFirstColumn="0" w:firstRowLastColumn="0" w:lastRowFirstColumn="0" w:lastRowLastColumn="0"/>
            </w:pPr>
            <w:r>
              <w:t>Nativní fonty operačních systémů, které jsou v nich automaticky předinstalované. Vývojář se tak může při jejich použití spolehnout, že se uživateli na daném operačním systému načtou.</w:t>
            </w:r>
          </w:p>
        </w:tc>
      </w:tr>
      <w:tr w:rsidR="001A6516" w14:paraId="7B4C672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76CD7196" w14:textId="77777777" w:rsidR="001A6516" w:rsidRDefault="001A6516" w:rsidP="007F79C5">
            <w:pPr>
              <w:pStyle w:val="0Bezny"/>
            </w:pPr>
            <w:r>
              <w:t>Wireframe</w:t>
            </w:r>
          </w:p>
        </w:tc>
        <w:tc>
          <w:tcPr>
            <w:tcW w:w="4531" w:type="dxa"/>
          </w:tcPr>
          <w:p w14:paraId="428B7676" w14:textId="13B356F4" w:rsidR="001A6516" w:rsidRDefault="001A6516" w:rsidP="00B44694">
            <w:pPr>
              <w:pStyle w:val="0Bezny"/>
              <w:cnfStyle w:val="000000000000" w:firstRow="0" w:lastRow="0" w:firstColumn="0" w:lastColumn="0" w:oddVBand="0" w:evenVBand="0" w:oddHBand="0" w:evenHBand="0" w:firstRowFirstColumn="0" w:firstRowLastColumn="0" w:lastRowFirstColumn="0" w:lastRowLastColumn="0"/>
            </w:pPr>
            <w:r>
              <w:t>Zjednodušené skica webu, struktura, která popisuje funkcionalitu a rozmístění prvků na stránc</w:t>
            </w:r>
            <w:r w:rsidR="006C2C36">
              <w:t xml:space="preserve">e. Na rozdíl od grafického návrhu nepracuje většinou s barvami, obrázky a dalšími vlastnostmi prvků, zahrnuje spíše rozložení obsahu a jeho propojení. </w:t>
            </w:r>
            <w:r w:rsidR="00A93A63">
              <w:fldChar w:fldCharType="begin"/>
            </w:r>
            <w:r w:rsidR="006C2C36">
              <w:instrText xml:space="preserve"> REF _Ref510882573 \r \h </w:instrText>
            </w:r>
            <w:r w:rsidR="00A93A63">
              <w:fldChar w:fldCharType="separate"/>
            </w:r>
            <w:r w:rsidR="00FF620C">
              <w:t>[22]</w:t>
            </w:r>
            <w:r w:rsidR="00A93A63">
              <w:fldChar w:fldCharType="end"/>
            </w:r>
          </w:p>
        </w:tc>
      </w:tr>
      <w:tr w:rsidR="00F86FE8" w14:paraId="25E1865B"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D1E3EA6" w14:textId="77777777" w:rsidR="00F86FE8" w:rsidRDefault="00F86FE8" w:rsidP="007F79C5">
            <w:pPr>
              <w:pStyle w:val="0Bezny"/>
            </w:pPr>
            <w:r>
              <w:t>Yarn</w:t>
            </w:r>
          </w:p>
        </w:tc>
        <w:tc>
          <w:tcPr>
            <w:tcW w:w="4531" w:type="dxa"/>
          </w:tcPr>
          <w:p w14:paraId="4C564D55" w14:textId="53D75085" w:rsidR="00F86FE8" w:rsidRDefault="00F86FE8" w:rsidP="00B44694">
            <w:pPr>
              <w:pStyle w:val="0Bezny"/>
              <w:cnfStyle w:val="000000100000" w:firstRow="0" w:lastRow="0" w:firstColumn="0" w:lastColumn="0" w:oddVBand="0" w:evenVBand="0" w:oddHBand="1" w:evenHBand="0" w:firstRowFirstColumn="0" w:firstRowLastColumn="0" w:lastRowFirstColumn="0" w:lastRowLastColumn="0"/>
            </w:pPr>
            <w:r>
              <w:t xml:space="preserve">Yarn je balíčkovací systém Node.js, který stejně jako známější a starší NPM čerpá balíčky a moduly z rozhraní dostupného na adrese </w:t>
            </w:r>
            <w:r w:rsidR="00AE6779">
              <w:fldChar w:fldCharType="begin"/>
            </w:r>
            <w:r w:rsidR="00AE6779">
              <w:instrText xml:space="preserve"> HYPERLINK "http://www.npmjs.org" </w:instrText>
            </w:r>
            <w:ins w:id="666" w:author="Martin Škára" w:date="2018-04-21T10:25:00Z"/>
            <w:r w:rsidR="00AE6779">
              <w:fldChar w:fldCharType="separate"/>
            </w:r>
            <w:r w:rsidRPr="00626A92">
              <w:rPr>
                <w:rStyle w:val="Hypertextovodkaz"/>
              </w:rPr>
              <w:t>www.npmjs.org</w:t>
            </w:r>
            <w:r w:rsidR="00AE6779">
              <w:rPr>
                <w:rStyle w:val="Hypertextovodkaz"/>
              </w:rPr>
              <w:fldChar w:fldCharType="end"/>
            </w:r>
            <w:r>
              <w:t xml:space="preserve">. Balíčky se instalují pomocí příkazů v příkazovém řádků a jejich struktura je také zapsána v souboru </w:t>
            </w:r>
            <w:r w:rsidRPr="00B13F8A">
              <w:rPr>
                <w:rStyle w:val="kdyChar"/>
              </w:rPr>
              <w:t>package.json</w:t>
            </w:r>
            <w:r>
              <w:t xml:space="preserve">. </w:t>
            </w:r>
            <w:r w:rsidR="00A93A63">
              <w:fldChar w:fldCharType="begin"/>
            </w:r>
            <w:r>
              <w:instrText xml:space="preserve"> REF _Ref505953204 \r \h </w:instrText>
            </w:r>
            <w:r w:rsidR="00A93A63">
              <w:fldChar w:fldCharType="separate"/>
            </w:r>
            <w:r w:rsidR="00FF620C">
              <w:t>[15]</w:t>
            </w:r>
            <w:r w:rsidR="00A93A63">
              <w:fldChar w:fldCharType="end"/>
            </w:r>
          </w:p>
        </w:tc>
      </w:tr>
    </w:tbl>
    <w:p w14:paraId="57EC07AE" w14:textId="77777777" w:rsidR="00871DF7" w:rsidRDefault="00871DF7" w:rsidP="007F79C5">
      <w:pPr>
        <w:pStyle w:val="1rove"/>
        <w:rPr>
          <w:rFonts w:asciiTheme="minorHAnsi" w:eastAsiaTheme="minorHAnsi" w:hAnsiTheme="minorHAnsi" w:cstheme="minorBidi"/>
        </w:rPr>
      </w:pPr>
      <w:r>
        <w:br w:type="page"/>
      </w:r>
    </w:p>
    <w:p w14:paraId="14EF8803" w14:textId="77777777" w:rsidR="00B03D72" w:rsidRDefault="00EF65B8" w:rsidP="00B03D72">
      <w:pPr>
        <w:pStyle w:val="1rove"/>
      </w:pPr>
      <w:bookmarkStart w:id="667" w:name="_Toc510899389"/>
      <w:bookmarkStart w:id="668" w:name="_Toc512069709"/>
      <w:r>
        <w:lastRenderedPageBreak/>
        <w:t>Použitá literatura</w:t>
      </w:r>
      <w:bookmarkEnd w:id="667"/>
      <w:bookmarkEnd w:id="668"/>
    </w:p>
    <w:p w14:paraId="4441A0D9" w14:textId="134E43CE" w:rsidR="006E7988" w:rsidRPr="0049060A" w:rsidRDefault="006E7988" w:rsidP="00417277">
      <w:pPr>
        <w:pStyle w:val="0Bezny"/>
        <w:numPr>
          <w:ilvl w:val="0"/>
          <w:numId w:val="14"/>
        </w:numPr>
        <w:spacing w:after="160"/>
        <w:ind w:hanging="720"/>
        <w:jc w:val="left"/>
        <w:rPr>
          <w:rStyle w:val="Hypertextovodkaz"/>
          <w:rFonts w:cs="Times New Roman"/>
          <w:color w:val="auto"/>
          <w:u w:val="none"/>
        </w:rPr>
      </w:pPr>
      <w:bookmarkStart w:id="669" w:name="_Ref504754491"/>
      <w:bookmarkStart w:id="670" w:name="_Ref504753226"/>
      <w:r w:rsidRPr="0049060A">
        <w:rPr>
          <w:rFonts w:cs="Times New Roman"/>
        </w:rPr>
        <w:t>AMRAN, Adam. Úvod do grid systémů. In: Meebio [online]. Meebio, 0</w:t>
      </w:r>
      <w:bookmarkStart w:id="671" w:name="_GoBack"/>
      <w:r w:rsidRPr="0049060A">
        <w:rPr>
          <w:rFonts w:cs="Times New Roman"/>
        </w:rPr>
        <w:t>1.1</w:t>
      </w:r>
      <w:bookmarkEnd w:id="671"/>
      <w:r w:rsidRPr="0049060A">
        <w:rPr>
          <w:rFonts w:cs="Times New Roman"/>
        </w:rPr>
        <w:t xml:space="preserve">1.2011 [cit. </w:t>
      </w:r>
      <w:r w:rsidR="00417277">
        <w:rPr>
          <w:rFonts w:cs="Times New Roman"/>
        </w:rPr>
        <w:t>26</w:t>
      </w:r>
      <w:r w:rsidRPr="0049060A">
        <w:rPr>
          <w:rFonts w:cs="Times New Roman"/>
        </w:rPr>
        <w:t>-01-</w:t>
      </w:r>
      <w:r w:rsidR="00417277">
        <w:rPr>
          <w:rFonts w:cs="Times New Roman"/>
        </w:rPr>
        <w:t>2018</w:t>
      </w:r>
      <w:r w:rsidRPr="0049060A">
        <w:rPr>
          <w:rFonts w:cs="Times New Roman"/>
        </w:rPr>
        <w:t xml:space="preserve">]. Dostupné z: </w:t>
      </w:r>
      <w:r w:rsidR="00AE6779">
        <w:fldChar w:fldCharType="begin"/>
      </w:r>
      <w:r w:rsidR="00AE6779">
        <w:instrText xml:space="preserve"> HYPERLINK "http://blog.meebio.cz/clanek/158/uvod-do-grid-systemu/" </w:instrText>
      </w:r>
      <w:ins w:id="672" w:author="Martin Škára" w:date="2018-04-21T10:25:00Z"/>
      <w:r w:rsidR="00AE6779">
        <w:fldChar w:fldCharType="separate"/>
      </w:r>
      <w:r w:rsidRPr="0049060A">
        <w:rPr>
          <w:rStyle w:val="Hypertextovodkaz"/>
          <w:rFonts w:cs="Times New Roman"/>
        </w:rPr>
        <w:t>http://blog.meebio.cz/clanek/158/uvod-do-grid-systemu/</w:t>
      </w:r>
      <w:r w:rsidR="00AE6779">
        <w:rPr>
          <w:rStyle w:val="Hypertextovodkaz"/>
          <w:rFonts w:cs="Times New Roman"/>
        </w:rPr>
        <w:fldChar w:fldCharType="end"/>
      </w:r>
      <w:bookmarkEnd w:id="669"/>
    </w:p>
    <w:p w14:paraId="24C482CB" w14:textId="77777777" w:rsidR="006E7988" w:rsidRPr="0049060A" w:rsidRDefault="006E7988" w:rsidP="00417277">
      <w:pPr>
        <w:pStyle w:val="0Bezny"/>
        <w:numPr>
          <w:ilvl w:val="0"/>
          <w:numId w:val="14"/>
        </w:numPr>
        <w:spacing w:after="160"/>
        <w:ind w:hanging="720"/>
        <w:jc w:val="left"/>
        <w:rPr>
          <w:rFonts w:cs="Times New Roman"/>
        </w:rPr>
      </w:pPr>
      <w:bookmarkStart w:id="673" w:name="_Ref505091025"/>
      <w:r w:rsidRPr="0049060A">
        <w:rPr>
          <w:rFonts w:cs="Times New Roman"/>
        </w:rPr>
        <w:t>SANDEEP, Panda, Tiffany B. BROWN a Kerry BUTTERS. </w:t>
      </w:r>
      <w:r w:rsidRPr="0049060A">
        <w:rPr>
          <w:rFonts w:cs="Times New Roman"/>
          <w:i/>
          <w:iCs/>
        </w:rPr>
        <w:t>HTML5 Okamžitě</w:t>
      </w:r>
      <w:r w:rsidRPr="0049060A">
        <w:rPr>
          <w:rFonts w:cs="Times New Roman"/>
        </w:rPr>
        <w:t>. Computer Press, 2015. ISBN 978-80-251-4355-1.</w:t>
      </w:r>
      <w:bookmarkEnd w:id="673"/>
    </w:p>
    <w:p w14:paraId="21DA770C" w14:textId="7121F59B" w:rsidR="006E7988" w:rsidRPr="0049060A" w:rsidRDefault="006E7988" w:rsidP="00417277">
      <w:pPr>
        <w:pStyle w:val="0Bezny"/>
        <w:numPr>
          <w:ilvl w:val="0"/>
          <w:numId w:val="14"/>
        </w:numPr>
        <w:spacing w:after="160"/>
        <w:ind w:hanging="720"/>
        <w:jc w:val="left"/>
        <w:rPr>
          <w:rFonts w:cs="Times New Roman"/>
        </w:rPr>
      </w:pPr>
      <w:bookmarkStart w:id="674" w:name="_Ref505685353"/>
      <w:r w:rsidRPr="0049060A">
        <w:rPr>
          <w:rFonts w:cs="Times New Roman"/>
        </w:rPr>
        <w:t>УСАЧЕВ, Максим a fantasai. Evolution of CSS Layout: 1990s to the Future. In: </w:t>
      </w:r>
      <w:r w:rsidRPr="0049060A">
        <w:rPr>
          <w:rFonts w:cs="Times New Roman"/>
          <w:i/>
          <w:iCs/>
        </w:rPr>
        <w:t>Fantasai: home</w:t>
      </w:r>
      <w:r w:rsidRPr="0049060A">
        <w:rPr>
          <w:rFonts w:cs="Times New Roman"/>
        </w:rPr>
        <w:t xml:space="preserve"> [online]. 2012 [cit. </w:t>
      </w:r>
      <w:r w:rsidR="00417277">
        <w:rPr>
          <w:rFonts w:cs="Times New Roman"/>
        </w:rPr>
        <w:t>31</w:t>
      </w:r>
      <w:r w:rsidRPr="0049060A">
        <w:rPr>
          <w:rFonts w:cs="Times New Roman"/>
        </w:rPr>
        <w:t>-01-</w:t>
      </w:r>
      <w:r w:rsidR="00417277">
        <w:rPr>
          <w:rFonts w:cs="Times New Roman"/>
        </w:rPr>
        <w:t>2018</w:t>
      </w:r>
      <w:r w:rsidRPr="0049060A">
        <w:rPr>
          <w:rFonts w:cs="Times New Roman"/>
        </w:rPr>
        <w:t xml:space="preserve">]. Dostupné z: </w:t>
      </w:r>
      <w:r w:rsidR="00AE6779">
        <w:fldChar w:fldCharType="begin"/>
      </w:r>
      <w:r w:rsidR="00AE6779">
        <w:instrText xml:space="preserve"> HYPERLINK "http://fantasai.inkedblade.net/weblog/2012/css-layout-evolution/" </w:instrText>
      </w:r>
      <w:ins w:id="675" w:author="Martin Škára" w:date="2018-04-21T10:25:00Z"/>
      <w:r w:rsidR="00AE6779">
        <w:fldChar w:fldCharType="separate"/>
      </w:r>
      <w:r w:rsidRPr="0049060A">
        <w:rPr>
          <w:rStyle w:val="Hypertextovodkaz"/>
          <w:rFonts w:cs="Times New Roman"/>
        </w:rPr>
        <w:t>http://fantasai.inkedblade.net/weblog/2012/css-layout-evolution/</w:t>
      </w:r>
      <w:r w:rsidR="00AE6779">
        <w:rPr>
          <w:rStyle w:val="Hypertextovodkaz"/>
          <w:rFonts w:cs="Times New Roman"/>
        </w:rPr>
        <w:fldChar w:fldCharType="end"/>
      </w:r>
      <w:bookmarkEnd w:id="674"/>
    </w:p>
    <w:p w14:paraId="5515BDE8" w14:textId="1A937747" w:rsidR="006E7988" w:rsidRPr="0049060A" w:rsidRDefault="006E7988" w:rsidP="00417277">
      <w:pPr>
        <w:pStyle w:val="0Bezny"/>
        <w:numPr>
          <w:ilvl w:val="0"/>
          <w:numId w:val="14"/>
        </w:numPr>
        <w:spacing w:after="160"/>
        <w:ind w:hanging="720"/>
        <w:jc w:val="left"/>
        <w:rPr>
          <w:rFonts w:cs="Times New Roman"/>
        </w:rPr>
      </w:pPr>
      <w:bookmarkStart w:id="676" w:name="_Ref505685355"/>
      <w:r w:rsidRPr="0049060A">
        <w:rPr>
          <w:rFonts w:cs="Times New Roman"/>
        </w:rPr>
        <w:t>BŘÍZA, Petr. Tvorba layoutu webu – teoretický úvod. In: </w:t>
      </w:r>
      <w:r w:rsidRPr="0049060A">
        <w:rPr>
          <w:rFonts w:cs="Times New Roman"/>
          <w:i/>
          <w:iCs/>
        </w:rPr>
        <w:t>Interval.cz</w:t>
      </w:r>
      <w:r w:rsidRPr="0049060A">
        <w:rPr>
          <w:rFonts w:cs="Times New Roman"/>
        </w:rPr>
        <w:t xml:space="preserve"> [online]. 2004 [cit. </w:t>
      </w:r>
      <w:r w:rsidR="00417277">
        <w:rPr>
          <w:rFonts w:cs="Times New Roman"/>
        </w:rPr>
        <w:t>01</w:t>
      </w:r>
      <w:r w:rsidRPr="0049060A">
        <w:rPr>
          <w:rFonts w:cs="Times New Roman"/>
        </w:rPr>
        <w:t>-02-</w:t>
      </w:r>
      <w:r w:rsidR="00417277">
        <w:rPr>
          <w:rFonts w:cs="Times New Roman"/>
        </w:rPr>
        <w:t>2018</w:t>
      </w:r>
      <w:r w:rsidRPr="0049060A">
        <w:rPr>
          <w:rFonts w:cs="Times New Roman"/>
        </w:rPr>
        <w:t xml:space="preserve">]. Dostupné z: </w:t>
      </w:r>
      <w:r w:rsidR="00AE6779">
        <w:fldChar w:fldCharType="begin"/>
      </w:r>
      <w:r w:rsidR="00AE6779">
        <w:instrText xml:space="preserve"> HYPERLINK "https://www.interval.cz/clanky/tvorba-layoutu-webu-teoreticky-uvod/" </w:instrText>
      </w:r>
      <w:ins w:id="677" w:author="Martin Škára" w:date="2018-04-21T10:25:00Z"/>
      <w:r w:rsidR="00AE6779">
        <w:fldChar w:fldCharType="separate"/>
      </w:r>
      <w:r w:rsidRPr="0049060A">
        <w:rPr>
          <w:rStyle w:val="Hypertextovodkaz"/>
          <w:rFonts w:cs="Times New Roman"/>
        </w:rPr>
        <w:t>https://www.interval.cz/clanky/tvorba-layoutu-webu-teoreticky-uvod/</w:t>
      </w:r>
      <w:r w:rsidR="00AE6779">
        <w:rPr>
          <w:rStyle w:val="Hypertextovodkaz"/>
          <w:rFonts w:cs="Times New Roman"/>
        </w:rPr>
        <w:fldChar w:fldCharType="end"/>
      </w:r>
      <w:bookmarkEnd w:id="676"/>
      <w:r w:rsidRPr="0049060A">
        <w:rPr>
          <w:rFonts w:cs="Times New Roman"/>
        </w:rPr>
        <w:t xml:space="preserve"> </w:t>
      </w:r>
    </w:p>
    <w:p w14:paraId="3E23501D" w14:textId="77777777" w:rsidR="006E7988" w:rsidRPr="0049060A" w:rsidRDefault="006E7988" w:rsidP="00417277">
      <w:pPr>
        <w:pStyle w:val="0Bezny"/>
        <w:numPr>
          <w:ilvl w:val="0"/>
          <w:numId w:val="14"/>
        </w:numPr>
        <w:spacing w:after="160"/>
        <w:ind w:hanging="720"/>
        <w:jc w:val="left"/>
        <w:rPr>
          <w:rFonts w:cs="Times New Roman"/>
        </w:rPr>
      </w:pPr>
      <w:bookmarkStart w:id="678" w:name="_Ref505766889"/>
      <w:r w:rsidRPr="0049060A">
        <w:rPr>
          <w:rFonts w:cs="Times New Roman"/>
        </w:rPr>
        <w:t>ANDREW, Rachel. </w:t>
      </w:r>
      <w:r w:rsidRPr="0049060A">
        <w:rPr>
          <w:rFonts w:cs="Times New Roman"/>
          <w:i/>
          <w:iCs/>
        </w:rPr>
        <w:t>CSS3 Layout Modules</w:t>
      </w:r>
      <w:r w:rsidRPr="0049060A">
        <w:rPr>
          <w:rFonts w:cs="Times New Roman"/>
        </w:rPr>
        <w:t xml:space="preserve"> [online]. 2nd edition. United Kingdom: edgeofmyseat.com, 2014 [cit. </w:t>
      </w:r>
      <w:r w:rsidR="00417277">
        <w:rPr>
          <w:rFonts w:cs="Times New Roman"/>
        </w:rPr>
        <w:t>07</w:t>
      </w:r>
      <w:r w:rsidRPr="0049060A">
        <w:rPr>
          <w:rFonts w:cs="Times New Roman"/>
        </w:rPr>
        <w:t>-02-</w:t>
      </w:r>
      <w:r w:rsidR="00417277">
        <w:rPr>
          <w:rFonts w:cs="Times New Roman"/>
        </w:rPr>
        <w:t>2018</w:t>
      </w:r>
      <w:r w:rsidRPr="0049060A">
        <w:rPr>
          <w:rFonts w:cs="Times New Roman"/>
        </w:rPr>
        <w:t>].</w:t>
      </w:r>
      <w:bookmarkEnd w:id="678"/>
    </w:p>
    <w:p w14:paraId="6BC53269" w14:textId="77777777" w:rsidR="006E7988" w:rsidRPr="0049060A" w:rsidRDefault="006E7988" w:rsidP="00417277">
      <w:pPr>
        <w:pStyle w:val="0Bezny"/>
        <w:numPr>
          <w:ilvl w:val="0"/>
          <w:numId w:val="14"/>
        </w:numPr>
        <w:spacing w:after="160"/>
        <w:ind w:hanging="720"/>
        <w:jc w:val="left"/>
        <w:rPr>
          <w:rFonts w:cs="Times New Roman"/>
        </w:rPr>
      </w:pPr>
      <w:bookmarkStart w:id="679" w:name="_Ref505687154"/>
      <w:r w:rsidRPr="0049060A">
        <w:rPr>
          <w:rFonts w:cs="Times New Roman"/>
        </w:rPr>
        <w:t>MICHÁLEK, Martin. </w:t>
      </w:r>
      <w:r w:rsidRPr="0049060A">
        <w:rPr>
          <w:rFonts w:cs="Times New Roman"/>
          <w:i/>
          <w:iCs/>
        </w:rPr>
        <w:t>Vzhůru do (responzivního) webdesignu</w:t>
      </w:r>
      <w:r w:rsidRPr="0049060A">
        <w:rPr>
          <w:rFonts w:cs="Times New Roman"/>
        </w:rPr>
        <w:t>. Verze 1.1. Praha: vlastním nákladem autora, 2017. ISBN 978-80-88253-00-6.</w:t>
      </w:r>
      <w:bookmarkEnd w:id="679"/>
    </w:p>
    <w:p w14:paraId="072BEA19" w14:textId="77777777" w:rsidR="00C13507" w:rsidRPr="0049060A" w:rsidRDefault="00C13507" w:rsidP="00417277">
      <w:pPr>
        <w:pStyle w:val="0Bezny"/>
        <w:numPr>
          <w:ilvl w:val="0"/>
          <w:numId w:val="14"/>
        </w:numPr>
        <w:spacing w:after="160"/>
        <w:ind w:hanging="720"/>
        <w:jc w:val="left"/>
        <w:rPr>
          <w:rFonts w:cs="Times New Roman"/>
        </w:rPr>
      </w:pPr>
      <w:bookmarkStart w:id="680" w:name="_Ref508129266"/>
      <w:r w:rsidRPr="0049060A">
        <w:rPr>
          <w:rFonts w:cs="Times New Roman"/>
        </w:rPr>
        <w:t>Vzhůru do CSS3. Martin Michálek, 2015. ISBN 978-80-260-8440-2.</w:t>
      </w:r>
      <w:bookmarkEnd w:id="670"/>
      <w:bookmarkEnd w:id="680"/>
    </w:p>
    <w:p w14:paraId="3AC06F9D" w14:textId="22A910F9" w:rsidR="00D53B0D" w:rsidRPr="0049060A" w:rsidRDefault="00D53B0D" w:rsidP="00417277">
      <w:pPr>
        <w:pStyle w:val="0Bezny"/>
        <w:numPr>
          <w:ilvl w:val="0"/>
          <w:numId w:val="14"/>
        </w:numPr>
        <w:spacing w:after="160"/>
        <w:ind w:hanging="720"/>
        <w:jc w:val="left"/>
        <w:rPr>
          <w:rStyle w:val="Hypertextovodkaz"/>
          <w:rFonts w:cs="Times New Roman"/>
          <w:color w:val="auto"/>
          <w:u w:val="none"/>
        </w:rPr>
      </w:pPr>
      <w:bookmarkStart w:id="681" w:name="_Ref507333807"/>
      <w:r w:rsidRPr="0049060A">
        <w:rPr>
          <w:rFonts w:cs="Times New Roman"/>
          <w:i/>
          <w:iCs/>
        </w:rPr>
        <w:t>Can I use... Support tables for HTML5, CSS3, etc</w:t>
      </w:r>
      <w:r w:rsidRPr="0049060A">
        <w:rPr>
          <w:rFonts w:cs="Times New Roman"/>
        </w:rPr>
        <w:t xml:space="preserve"> [online]. [cit. </w:t>
      </w:r>
      <w:r w:rsidR="00417277">
        <w:rPr>
          <w:rFonts w:cs="Times New Roman"/>
        </w:rPr>
        <w:t>25</w:t>
      </w:r>
      <w:r w:rsidRPr="0049060A">
        <w:rPr>
          <w:rFonts w:cs="Times New Roman"/>
        </w:rPr>
        <w:t>-02-</w:t>
      </w:r>
      <w:r w:rsidR="00417277">
        <w:rPr>
          <w:rFonts w:cs="Times New Roman"/>
        </w:rPr>
        <w:t>2018</w:t>
      </w:r>
      <w:r w:rsidRPr="0049060A">
        <w:rPr>
          <w:rFonts w:cs="Times New Roman"/>
        </w:rPr>
        <w:t xml:space="preserve">]. Dostupné z: </w:t>
      </w:r>
      <w:r w:rsidR="00AE6779">
        <w:fldChar w:fldCharType="begin"/>
      </w:r>
      <w:r w:rsidR="00AE6779">
        <w:instrText xml:space="preserve"> HYPERLINK "https://caniuse.com" </w:instrText>
      </w:r>
      <w:ins w:id="682" w:author="Martin Škára" w:date="2018-04-21T10:25:00Z"/>
      <w:r w:rsidR="00AE6779">
        <w:fldChar w:fldCharType="separate"/>
      </w:r>
      <w:r w:rsidRPr="0049060A">
        <w:rPr>
          <w:rStyle w:val="Hypertextovodkaz"/>
          <w:rFonts w:cs="Times New Roman"/>
        </w:rPr>
        <w:t>https://caniuse.com</w:t>
      </w:r>
      <w:r w:rsidR="00AE6779">
        <w:rPr>
          <w:rStyle w:val="Hypertextovodkaz"/>
          <w:rFonts w:cs="Times New Roman"/>
        </w:rPr>
        <w:fldChar w:fldCharType="end"/>
      </w:r>
      <w:bookmarkEnd w:id="681"/>
    </w:p>
    <w:p w14:paraId="0386AC29" w14:textId="77326C16" w:rsidR="00CB41B4" w:rsidRPr="0049060A" w:rsidRDefault="00CB41B4" w:rsidP="00417277">
      <w:pPr>
        <w:pStyle w:val="0Bezny"/>
        <w:numPr>
          <w:ilvl w:val="0"/>
          <w:numId w:val="14"/>
        </w:numPr>
        <w:spacing w:after="160"/>
        <w:ind w:hanging="720"/>
        <w:jc w:val="left"/>
        <w:rPr>
          <w:rStyle w:val="Hypertextovodkaz"/>
          <w:rFonts w:cs="Times New Roman"/>
          <w:color w:val="auto"/>
          <w:u w:val="none"/>
        </w:rPr>
      </w:pPr>
      <w:bookmarkStart w:id="683" w:name="_Ref505779138"/>
      <w:r w:rsidRPr="0049060A">
        <w:rPr>
          <w:rFonts w:cs="Times New Roman"/>
          <w:i/>
          <w:iCs/>
        </w:rPr>
        <w:t>Sass: Syntactically Awesome Style Sheets</w:t>
      </w:r>
      <w:r w:rsidRPr="0049060A">
        <w:rPr>
          <w:rFonts w:cs="Times New Roman"/>
        </w:rPr>
        <w:t xml:space="preserve"> [online]. Hampton Catlin, Natalie Weizenbaum, Chris Eppstein, and numerous contributors, 2017 [cit. </w:t>
      </w:r>
      <w:r w:rsidR="00417277">
        <w:rPr>
          <w:rFonts w:cs="Times New Roman"/>
        </w:rPr>
        <w:t>07</w:t>
      </w:r>
      <w:r w:rsidRPr="0049060A">
        <w:rPr>
          <w:rFonts w:cs="Times New Roman"/>
        </w:rPr>
        <w:t>-02-</w:t>
      </w:r>
      <w:r w:rsidR="00417277">
        <w:rPr>
          <w:rFonts w:cs="Times New Roman"/>
        </w:rPr>
        <w:t>2018</w:t>
      </w:r>
      <w:r w:rsidRPr="0049060A">
        <w:rPr>
          <w:rFonts w:cs="Times New Roman"/>
        </w:rPr>
        <w:t xml:space="preserve">]. Dostupné z: </w:t>
      </w:r>
      <w:r w:rsidR="00AE6779">
        <w:fldChar w:fldCharType="begin"/>
      </w:r>
      <w:r w:rsidR="00AE6779">
        <w:instrText xml:space="preserve"> HYPERLINK "https://sass-lang.com/" </w:instrText>
      </w:r>
      <w:ins w:id="684" w:author="Martin Škára" w:date="2018-04-21T10:25:00Z"/>
      <w:r w:rsidR="00AE6779">
        <w:fldChar w:fldCharType="separate"/>
      </w:r>
      <w:r w:rsidRPr="0049060A">
        <w:rPr>
          <w:rStyle w:val="Hypertextovodkaz"/>
          <w:rFonts w:cs="Times New Roman"/>
        </w:rPr>
        <w:t>https://sass-lang.com/</w:t>
      </w:r>
      <w:r w:rsidR="00AE6779">
        <w:rPr>
          <w:rStyle w:val="Hypertextovodkaz"/>
          <w:rFonts w:cs="Times New Roman"/>
        </w:rPr>
        <w:fldChar w:fldCharType="end"/>
      </w:r>
      <w:bookmarkEnd w:id="683"/>
    </w:p>
    <w:p w14:paraId="6087575E" w14:textId="6D9FF576" w:rsidR="00A03820" w:rsidRPr="0049060A" w:rsidRDefault="00A03820" w:rsidP="00417277">
      <w:pPr>
        <w:pStyle w:val="0Bezny"/>
        <w:numPr>
          <w:ilvl w:val="0"/>
          <w:numId w:val="14"/>
        </w:numPr>
        <w:spacing w:after="160"/>
        <w:ind w:hanging="720"/>
        <w:jc w:val="left"/>
        <w:rPr>
          <w:rStyle w:val="Hypertextovodkaz"/>
          <w:rFonts w:cs="Times New Roman"/>
          <w:color w:val="auto"/>
          <w:u w:val="none"/>
        </w:rPr>
      </w:pPr>
      <w:bookmarkStart w:id="685" w:name="_Ref504843923"/>
      <w:r w:rsidRPr="0049060A">
        <w:rPr>
          <w:rFonts w:cs="Times New Roman"/>
        </w:rPr>
        <w:t>What is open source? In: </w:t>
      </w:r>
      <w:r w:rsidRPr="0049060A">
        <w:rPr>
          <w:rFonts w:cs="Times New Roman"/>
          <w:i/>
          <w:iCs/>
        </w:rPr>
        <w:t>Opensource.com</w:t>
      </w:r>
      <w:r w:rsidRPr="0049060A">
        <w:rPr>
          <w:rFonts w:cs="Times New Roman"/>
        </w:rPr>
        <w:t xml:space="preserve">[online]. Red Hat [cit. </w:t>
      </w:r>
      <w:r w:rsidR="00417277">
        <w:rPr>
          <w:rFonts w:cs="Times New Roman"/>
        </w:rPr>
        <w:t>27</w:t>
      </w:r>
      <w:r w:rsidRPr="0049060A">
        <w:rPr>
          <w:rFonts w:cs="Times New Roman"/>
        </w:rPr>
        <w:t>-01-</w:t>
      </w:r>
      <w:r w:rsidR="00417277">
        <w:rPr>
          <w:rFonts w:cs="Times New Roman"/>
        </w:rPr>
        <w:t>2018</w:t>
      </w:r>
      <w:r w:rsidRPr="0049060A">
        <w:rPr>
          <w:rFonts w:cs="Times New Roman"/>
        </w:rPr>
        <w:t xml:space="preserve">]. Dostupné z: </w:t>
      </w:r>
      <w:r w:rsidR="00AE6779">
        <w:fldChar w:fldCharType="begin"/>
      </w:r>
      <w:r w:rsidR="00AE6779">
        <w:instrText xml:space="preserve"> HYPERLINK "https://opensource.com/resources/what-open-source" </w:instrText>
      </w:r>
      <w:ins w:id="686" w:author="Martin Škára" w:date="2018-04-21T10:25:00Z"/>
      <w:r w:rsidR="00AE6779">
        <w:fldChar w:fldCharType="separate"/>
      </w:r>
      <w:r w:rsidRPr="0049060A">
        <w:rPr>
          <w:rStyle w:val="Hypertextovodkaz"/>
          <w:rFonts w:cs="Times New Roman"/>
        </w:rPr>
        <w:t>https://opensource.com/resources/what-open-source</w:t>
      </w:r>
      <w:r w:rsidR="00AE6779">
        <w:rPr>
          <w:rStyle w:val="Hypertextovodkaz"/>
          <w:rFonts w:cs="Times New Roman"/>
        </w:rPr>
        <w:fldChar w:fldCharType="end"/>
      </w:r>
      <w:bookmarkEnd w:id="685"/>
      <w:r w:rsidRPr="0049060A">
        <w:rPr>
          <w:rFonts w:cs="Times New Roman"/>
        </w:rPr>
        <w:t xml:space="preserve"> </w:t>
      </w:r>
    </w:p>
    <w:p w14:paraId="432F8D03" w14:textId="01E41C16" w:rsidR="00A03820" w:rsidRPr="0049060A" w:rsidRDefault="00A03820" w:rsidP="00417277">
      <w:pPr>
        <w:pStyle w:val="0Bezny"/>
        <w:numPr>
          <w:ilvl w:val="0"/>
          <w:numId w:val="14"/>
        </w:numPr>
        <w:spacing w:after="160"/>
        <w:ind w:hanging="720"/>
        <w:jc w:val="left"/>
        <w:rPr>
          <w:rFonts w:cs="Times New Roman"/>
        </w:rPr>
      </w:pPr>
      <w:bookmarkStart w:id="687" w:name="_Ref506889125"/>
      <w:r w:rsidRPr="0049060A">
        <w:rPr>
          <w:rFonts w:cs="Times New Roman"/>
          <w:i/>
          <w:iCs/>
        </w:rPr>
        <w:t>W3Schools Online Web Tutorials</w:t>
      </w:r>
      <w:r w:rsidRPr="0049060A">
        <w:rPr>
          <w:rFonts w:cs="Times New Roman"/>
        </w:rPr>
        <w:t xml:space="preserve"> [online]. W3Schools, 2018 [cit. </w:t>
      </w:r>
      <w:r w:rsidR="00417277">
        <w:rPr>
          <w:rFonts w:cs="Times New Roman"/>
        </w:rPr>
        <w:t>20</w:t>
      </w:r>
      <w:r w:rsidRPr="0049060A">
        <w:rPr>
          <w:rFonts w:cs="Times New Roman"/>
        </w:rPr>
        <w:t>-02-20</w:t>
      </w:r>
      <w:r w:rsidR="00417277">
        <w:rPr>
          <w:rFonts w:cs="Times New Roman"/>
        </w:rPr>
        <w:t>18</w:t>
      </w:r>
      <w:r w:rsidRPr="0049060A">
        <w:rPr>
          <w:rFonts w:cs="Times New Roman"/>
        </w:rPr>
        <w:t xml:space="preserve">]. Dostupné z: </w:t>
      </w:r>
      <w:r w:rsidR="00AE6779">
        <w:fldChar w:fldCharType="begin"/>
      </w:r>
      <w:r w:rsidR="00AE6779">
        <w:instrText xml:space="preserve"> HYPERLINK "https://www.w3schools.com/" </w:instrText>
      </w:r>
      <w:ins w:id="688" w:author="Martin Škára" w:date="2018-04-21T10:25:00Z"/>
      <w:r w:rsidR="00AE6779">
        <w:fldChar w:fldCharType="separate"/>
      </w:r>
      <w:r w:rsidRPr="0049060A">
        <w:rPr>
          <w:rStyle w:val="Hypertextovodkaz"/>
          <w:rFonts w:cs="Times New Roman"/>
        </w:rPr>
        <w:t>https://www.w3schools.com/</w:t>
      </w:r>
      <w:r w:rsidR="00AE6779">
        <w:rPr>
          <w:rStyle w:val="Hypertextovodkaz"/>
          <w:rFonts w:cs="Times New Roman"/>
        </w:rPr>
        <w:fldChar w:fldCharType="end"/>
      </w:r>
      <w:bookmarkEnd w:id="687"/>
      <w:r w:rsidRPr="0049060A">
        <w:rPr>
          <w:rFonts w:cs="Times New Roman"/>
        </w:rPr>
        <w:t xml:space="preserve"> </w:t>
      </w:r>
    </w:p>
    <w:p w14:paraId="12417A18" w14:textId="46186786" w:rsidR="00DD2330" w:rsidRPr="0049060A" w:rsidRDefault="00C13507" w:rsidP="00417277">
      <w:pPr>
        <w:pStyle w:val="0Bezny"/>
        <w:numPr>
          <w:ilvl w:val="0"/>
          <w:numId w:val="14"/>
        </w:numPr>
        <w:spacing w:after="160"/>
        <w:ind w:hanging="720"/>
        <w:jc w:val="left"/>
        <w:rPr>
          <w:rStyle w:val="Hypertextovodkaz"/>
          <w:rFonts w:cs="Times New Roman"/>
          <w:color w:val="auto"/>
          <w:u w:val="none"/>
        </w:rPr>
      </w:pPr>
      <w:bookmarkStart w:id="689" w:name="_Ref504753246"/>
      <w:r w:rsidRPr="0049060A">
        <w:rPr>
          <w:rFonts w:cs="Times New Roman"/>
        </w:rPr>
        <w:t xml:space="preserve">Bootstrap · The most popular HTML, CSS, and JS library in the world. [online]. Mark Otto, Jacob Thornton, and Bootstrap contributors [cit. </w:t>
      </w:r>
      <w:r w:rsidR="00417277">
        <w:rPr>
          <w:rFonts w:cs="Times New Roman"/>
        </w:rPr>
        <w:t>26</w:t>
      </w:r>
      <w:r w:rsidRPr="0049060A">
        <w:rPr>
          <w:rFonts w:cs="Times New Roman"/>
        </w:rPr>
        <w:t>-01-</w:t>
      </w:r>
      <w:r w:rsidR="00417277">
        <w:rPr>
          <w:rFonts w:cs="Times New Roman"/>
        </w:rPr>
        <w:t>2018</w:t>
      </w:r>
      <w:r w:rsidRPr="0049060A">
        <w:rPr>
          <w:rFonts w:cs="Times New Roman"/>
        </w:rPr>
        <w:t xml:space="preserve">]. Dostupné z: </w:t>
      </w:r>
      <w:r w:rsidR="00AE6779">
        <w:fldChar w:fldCharType="begin"/>
      </w:r>
      <w:r w:rsidR="00AE6779">
        <w:instrText xml:space="preserve"> HYPERLINK "https://getbootstrap.com" </w:instrText>
      </w:r>
      <w:ins w:id="690" w:author="Martin Škára" w:date="2018-04-21T10:25:00Z"/>
      <w:r w:rsidR="00AE6779">
        <w:fldChar w:fldCharType="separate"/>
      </w:r>
      <w:r w:rsidRPr="0049060A">
        <w:rPr>
          <w:rStyle w:val="Hypertextovodkaz"/>
          <w:rFonts w:cs="Times New Roman"/>
        </w:rPr>
        <w:t>https://getbootstrap.com</w:t>
      </w:r>
      <w:r w:rsidR="00AE6779">
        <w:rPr>
          <w:rStyle w:val="Hypertextovodkaz"/>
          <w:rFonts w:cs="Times New Roman"/>
        </w:rPr>
        <w:fldChar w:fldCharType="end"/>
      </w:r>
      <w:bookmarkEnd w:id="689"/>
    </w:p>
    <w:p w14:paraId="74F5A190" w14:textId="6C634999" w:rsidR="00A03820" w:rsidRPr="0049060A" w:rsidRDefault="00A03820" w:rsidP="00417277">
      <w:pPr>
        <w:pStyle w:val="0Bezny"/>
        <w:numPr>
          <w:ilvl w:val="0"/>
          <w:numId w:val="14"/>
        </w:numPr>
        <w:spacing w:after="160"/>
        <w:ind w:hanging="720"/>
        <w:jc w:val="left"/>
        <w:rPr>
          <w:rFonts w:cs="Times New Roman"/>
        </w:rPr>
      </w:pPr>
      <w:bookmarkStart w:id="691" w:name="_Ref505877919"/>
      <w:r w:rsidRPr="0049060A">
        <w:rPr>
          <w:rFonts w:cs="Times New Roman"/>
          <w:i/>
          <w:iCs/>
        </w:rPr>
        <w:lastRenderedPageBreak/>
        <w:t>JQuery</w:t>
      </w:r>
      <w:r w:rsidRPr="0049060A">
        <w:rPr>
          <w:rFonts w:cs="Times New Roman"/>
        </w:rPr>
        <w:t xml:space="preserve"> [online]. The jQuery Foundation, 2018 [cit. </w:t>
      </w:r>
      <w:r w:rsidR="00417277">
        <w:rPr>
          <w:rFonts w:cs="Times New Roman"/>
        </w:rPr>
        <w:t>08</w:t>
      </w:r>
      <w:r w:rsidRPr="0049060A">
        <w:rPr>
          <w:rFonts w:cs="Times New Roman"/>
        </w:rPr>
        <w:t>-02-</w:t>
      </w:r>
      <w:r w:rsidR="00417277">
        <w:rPr>
          <w:rFonts w:cs="Times New Roman"/>
        </w:rPr>
        <w:t>2018</w:t>
      </w:r>
      <w:r w:rsidRPr="0049060A">
        <w:rPr>
          <w:rFonts w:cs="Times New Roman"/>
        </w:rPr>
        <w:t xml:space="preserve">]. Dostupné z: </w:t>
      </w:r>
      <w:r w:rsidR="00AE6779">
        <w:fldChar w:fldCharType="begin"/>
      </w:r>
      <w:r w:rsidR="00AE6779">
        <w:instrText xml:space="preserve"> HYPERLINK "http://jquery.com/" </w:instrText>
      </w:r>
      <w:ins w:id="692" w:author="Martin Škára" w:date="2018-04-21T10:25:00Z"/>
      <w:r w:rsidR="00AE6779">
        <w:fldChar w:fldCharType="separate"/>
      </w:r>
      <w:r w:rsidRPr="0049060A">
        <w:rPr>
          <w:rStyle w:val="Hypertextovodkaz"/>
          <w:rFonts w:cs="Times New Roman"/>
        </w:rPr>
        <w:t>http://jquery.com/</w:t>
      </w:r>
      <w:r w:rsidR="00AE6779">
        <w:rPr>
          <w:rStyle w:val="Hypertextovodkaz"/>
          <w:rFonts w:cs="Times New Roman"/>
        </w:rPr>
        <w:fldChar w:fldCharType="end"/>
      </w:r>
      <w:bookmarkEnd w:id="691"/>
      <w:r w:rsidRPr="0049060A">
        <w:rPr>
          <w:rFonts w:cs="Times New Roman"/>
        </w:rPr>
        <w:t xml:space="preserve"> </w:t>
      </w:r>
    </w:p>
    <w:p w14:paraId="0E441005" w14:textId="77777777" w:rsidR="00A96115" w:rsidRPr="0049060A" w:rsidRDefault="00A96115" w:rsidP="00417277">
      <w:pPr>
        <w:pStyle w:val="0Bezny"/>
        <w:numPr>
          <w:ilvl w:val="0"/>
          <w:numId w:val="14"/>
        </w:numPr>
        <w:spacing w:after="160"/>
        <w:ind w:hanging="720"/>
        <w:jc w:val="left"/>
        <w:rPr>
          <w:rFonts w:cs="Times New Roman"/>
        </w:rPr>
      </w:pPr>
      <w:bookmarkStart w:id="693" w:name="_Ref510912316"/>
      <w:r w:rsidRPr="0049060A">
        <w:rPr>
          <w:rFonts w:cs="Times New Roman"/>
        </w:rPr>
        <w:t>ŠKÁRA, Martin. </w:t>
      </w:r>
      <w:r w:rsidRPr="0049060A">
        <w:rPr>
          <w:rFonts w:cs="Times New Roman"/>
          <w:i/>
          <w:iCs/>
        </w:rPr>
        <w:t>Výukový kurz jQuery</w:t>
      </w:r>
      <w:r w:rsidRPr="0049060A">
        <w:rPr>
          <w:rFonts w:cs="Times New Roman"/>
        </w:rPr>
        <w:t>. Liberec, 2014. Dlouhodobá ročníková práce. Střední průmyslová škola strojní a elektrotechnická a Vyšší odborná škola Liberec. Vedoucí práce Mgr. Michal Stehlík.</w:t>
      </w:r>
      <w:bookmarkEnd w:id="693"/>
    </w:p>
    <w:p w14:paraId="64274949" w14:textId="5B188566" w:rsidR="00A03820" w:rsidRPr="0049060A" w:rsidRDefault="00A03820" w:rsidP="00417277">
      <w:pPr>
        <w:pStyle w:val="0Bezny"/>
        <w:numPr>
          <w:ilvl w:val="0"/>
          <w:numId w:val="14"/>
        </w:numPr>
        <w:spacing w:after="160"/>
        <w:ind w:hanging="720"/>
        <w:jc w:val="left"/>
        <w:rPr>
          <w:rStyle w:val="Hypertextovodkaz"/>
          <w:rFonts w:cs="Times New Roman"/>
          <w:color w:val="auto"/>
          <w:u w:val="none"/>
        </w:rPr>
      </w:pPr>
      <w:bookmarkStart w:id="694" w:name="_Ref505953204"/>
      <w:r w:rsidRPr="0049060A">
        <w:rPr>
          <w:rFonts w:cs="Times New Roman"/>
          <w:i/>
          <w:iCs/>
        </w:rPr>
        <w:t>Yarn</w:t>
      </w:r>
      <w:r w:rsidRPr="0049060A">
        <w:rPr>
          <w:rFonts w:cs="Times New Roman"/>
        </w:rPr>
        <w:t xml:space="preserve"> [online]. [cit. </w:t>
      </w:r>
      <w:r w:rsidR="00417277">
        <w:rPr>
          <w:rFonts w:cs="Times New Roman"/>
        </w:rPr>
        <w:t>09</w:t>
      </w:r>
      <w:r w:rsidRPr="0049060A">
        <w:rPr>
          <w:rFonts w:cs="Times New Roman"/>
        </w:rPr>
        <w:t>-02-</w:t>
      </w:r>
      <w:r w:rsidR="00417277">
        <w:rPr>
          <w:rFonts w:cs="Times New Roman"/>
        </w:rPr>
        <w:t>2018</w:t>
      </w:r>
      <w:r w:rsidRPr="0049060A">
        <w:rPr>
          <w:rFonts w:cs="Times New Roman"/>
        </w:rPr>
        <w:t xml:space="preserve">]. Dostupné z: </w:t>
      </w:r>
      <w:r w:rsidR="00AE6779">
        <w:fldChar w:fldCharType="begin"/>
      </w:r>
      <w:r w:rsidR="00AE6779">
        <w:instrText xml:space="preserve"> HYPERLINK "https://yarnpkg.com" </w:instrText>
      </w:r>
      <w:ins w:id="695" w:author="Martin Škára" w:date="2018-04-21T10:25:00Z"/>
      <w:r w:rsidR="00AE6779">
        <w:fldChar w:fldCharType="separate"/>
      </w:r>
      <w:r w:rsidRPr="0049060A">
        <w:rPr>
          <w:rStyle w:val="Hypertextovodkaz"/>
          <w:rFonts w:cs="Times New Roman"/>
        </w:rPr>
        <w:t>https://yarnpkg.com</w:t>
      </w:r>
      <w:r w:rsidR="00AE6779">
        <w:rPr>
          <w:rStyle w:val="Hypertextovodkaz"/>
          <w:rFonts w:cs="Times New Roman"/>
        </w:rPr>
        <w:fldChar w:fldCharType="end"/>
      </w:r>
      <w:bookmarkEnd w:id="694"/>
    </w:p>
    <w:p w14:paraId="52335B92" w14:textId="77D09E4F" w:rsidR="0049060A" w:rsidRDefault="0049060A" w:rsidP="00417277">
      <w:pPr>
        <w:pStyle w:val="0Bezny"/>
        <w:numPr>
          <w:ilvl w:val="0"/>
          <w:numId w:val="14"/>
        </w:numPr>
        <w:spacing w:after="160"/>
        <w:ind w:hanging="720"/>
        <w:jc w:val="left"/>
        <w:rPr>
          <w:rFonts w:cs="Times New Roman"/>
        </w:rPr>
      </w:pPr>
      <w:bookmarkStart w:id="696" w:name="_Ref510913520"/>
      <w:r w:rsidRPr="0049060A">
        <w:rPr>
          <w:rFonts w:cs="Times New Roman"/>
        </w:rPr>
        <w:t>NIKHIL, John. Facebook’s Yarn vs npm — Is Yarn really better?. In: </w:t>
      </w:r>
      <w:r w:rsidRPr="0049060A">
        <w:rPr>
          <w:rFonts w:cs="Times New Roman"/>
          <w:i/>
          <w:iCs/>
        </w:rPr>
        <w:t>Medium</w:t>
      </w:r>
      <w:r w:rsidRPr="0049060A">
        <w:rPr>
          <w:rFonts w:cs="Times New Roman"/>
        </w:rPr>
        <w:t xml:space="preserve"> [online]. 2016 [cit. </w:t>
      </w:r>
      <w:r w:rsidR="00417277">
        <w:rPr>
          <w:rFonts w:cs="Times New Roman"/>
        </w:rPr>
        <w:t>08</w:t>
      </w:r>
      <w:r w:rsidRPr="0049060A">
        <w:rPr>
          <w:rFonts w:cs="Times New Roman"/>
        </w:rPr>
        <w:t>-04-</w:t>
      </w:r>
      <w:r w:rsidR="00417277">
        <w:rPr>
          <w:rFonts w:cs="Times New Roman"/>
        </w:rPr>
        <w:t>2018</w:t>
      </w:r>
      <w:r w:rsidRPr="0049060A">
        <w:rPr>
          <w:rFonts w:cs="Times New Roman"/>
        </w:rPr>
        <w:t xml:space="preserve">]. Dostupné z: </w:t>
      </w:r>
      <w:r w:rsidR="00AE6779">
        <w:fldChar w:fldCharType="begin"/>
      </w:r>
      <w:r w:rsidR="00AE6779">
        <w:instrText xml:space="preserve"> HYPERLINK "https://medium.com/@nikjohn/facebooks-yarn-vs-npm-is-yarn-really-better-1890b3ea6515" </w:instrText>
      </w:r>
      <w:ins w:id="697" w:author="Martin Škára" w:date="2018-04-21T10:25:00Z"/>
      <w:r w:rsidR="00AE6779">
        <w:fldChar w:fldCharType="separate"/>
      </w:r>
      <w:r w:rsidRPr="0049060A">
        <w:rPr>
          <w:rStyle w:val="Hypertextovodkaz"/>
          <w:rFonts w:cs="Times New Roman"/>
        </w:rPr>
        <w:t>https://medium.com/@nikjohn/facebooks-yarn-vs-npm-is-yarn-really-better-1890b3ea6515</w:t>
      </w:r>
      <w:r w:rsidR="00AE6779">
        <w:rPr>
          <w:rStyle w:val="Hypertextovodkaz"/>
          <w:rFonts w:cs="Times New Roman"/>
        </w:rPr>
        <w:fldChar w:fldCharType="end"/>
      </w:r>
      <w:bookmarkEnd w:id="696"/>
      <w:r w:rsidRPr="0049060A">
        <w:rPr>
          <w:rFonts w:cs="Times New Roman"/>
        </w:rPr>
        <w:t xml:space="preserve"> </w:t>
      </w:r>
    </w:p>
    <w:p w14:paraId="174CD904" w14:textId="5AE1F1E7" w:rsidR="0049060A" w:rsidRPr="00220214" w:rsidRDefault="00220214" w:rsidP="00417277">
      <w:pPr>
        <w:pStyle w:val="0Bezny"/>
        <w:numPr>
          <w:ilvl w:val="0"/>
          <w:numId w:val="14"/>
        </w:numPr>
        <w:spacing w:after="160"/>
        <w:ind w:hanging="720"/>
        <w:jc w:val="left"/>
        <w:rPr>
          <w:rStyle w:val="Hypertextovodkaz"/>
          <w:rFonts w:cs="Times New Roman"/>
          <w:color w:val="auto"/>
          <w:u w:val="none"/>
        </w:rPr>
      </w:pPr>
      <w:bookmarkStart w:id="698" w:name="_Ref510913686"/>
      <w:r w:rsidRPr="00220214">
        <w:rPr>
          <w:rFonts w:cs="Times New Roman"/>
          <w:i/>
          <w:iCs/>
        </w:rPr>
        <w:t>Gulp.js</w:t>
      </w:r>
      <w:r w:rsidRPr="00220214">
        <w:rPr>
          <w:rFonts w:cs="Times New Roman"/>
        </w:rPr>
        <w:t xml:space="preserve"> [online]. Gulp.js [cit. </w:t>
      </w:r>
      <w:r w:rsidR="00417277">
        <w:rPr>
          <w:rFonts w:cs="Times New Roman"/>
        </w:rPr>
        <w:t>08</w:t>
      </w:r>
      <w:r w:rsidRPr="00220214">
        <w:rPr>
          <w:rFonts w:cs="Times New Roman"/>
        </w:rPr>
        <w:t>-04-</w:t>
      </w:r>
      <w:r w:rsidR="00417277">
        <w:rPr>
          <w:rFonts w:cs="Times New Roman"/>
        </w:rPr>
        <w:t>2018</w:t>
      </w:r>
      <w:r w:rsidRPr="00220214">
        <w:rPr>
          <w:rFonts w:cs="Times New Roman"/>
        </w:rPr>
        <w:t xml:space="preserve">]. Dostupné z: </w:t>
      </w:r>
      <w:r w:rsidR="00AE6779">
        <w:fldChar w:fldCharType="begin"/>
      </w:r>
      <w:r w:rsidR="00AE6779">
        <w:instrText xml:space="preserve"> HYPERLINK "https://gulpjs.com/" </w:instrText>
      </w:r>
      <w:ins w:id="699" w:author="Martin Škára" w:date="2018-04-21T10:25:00Z"/>
      <w:r w:rsidR="00AE6779">
        <w:fldChar w:fldCharType="separate"/>
      </w:r>
      <w:r w:rsidRPr="002D48D9">
        <w:rPr>
          <w:rStyle w:val="Hypertextovodkaz"/>
          <w:rFonts w:cs="Times New Roman"/>
        </w:rPr>
        <w:t>https://gulpjs.com/</w:t>
      </w:r>
      <w:r w:rsidR="00AE6779">
        <w:rPr>
          <w:rStyle w:val="Hypertextovodkaz"/>
          <w:rFonts w:cs="Times New Roman"/>
        </w:rPr>
        <w:fldChar w:fldCharType="end"/>
      </w:r>
      <w:bookmarkEnd w:id="698"/>
      <w:r>
        <w:rPr>
          <w:rFonts w:cs="Times New Roman"/>
        </w:rPr>
        <w:t xml:space="preserve"> </w:t>
      </w:r>
    </w:p>
    <w:p w14:paraId="7A2E3448" w14:textId="6AE528EB" w:rsidR="00973621" w:rsidRPr="0049060A" w:rsidRDefault="00973621" w:rsidP="00417277">
      <w:pPr>
        <w:pStyle w:val="0Bezny"/>
        <w:numPr>
          <w:ilvl w:val="0"/>
          <w:numId w:val="14"/>
        </w:numPr>
        <w:spacing w:after="160"/>
        <w:ind w:hanging="720"/>
        <w:jc w:val="left"/>
        <w:rPr>
          <w:rFonts w:cs="Times New Roman"/>
        </w:rPr>
      </w:pPr>
      <w:bookmarkStart w:id="700" w:name="_Ref506762647"/>
      <w:r w:rsidRPr="0049060A">
        <w:rPr>
          <w:rFonts w:cs="Times New Roman"/>
        </w:rPr>
        <w:t>WICHARY, Marcin. Using UI System Fonts In Web Design: A Quick Practical Guide. In: </w:t>
      </w:r>
      <w:r w:rsidRPr="0049060A">
        <w:rPr>
          <w:rFonts w:cs="Times New Roman"/>
          <w:i/>
          <w:iCs/>
        </w:rPr>
        <w:t>Smashing magazine</w:t>
      </w:r>
      <w:r w:rsidRPr="0049060A">
        <w:rPr>
          <w:rFonts w:cs="Times New Roman"/>
        </w:rPr>
        <w:t xml:space="preserve"> [online]. Smashing magazine, 13 November 2015 [cit. </w:t>
      </w:r>
      <w:r w:rsidR="00417277">
        <w:rPr>
          <w:rFonts w:cs="Times New Roman"/>
        </w:rPr>
        <w:t>18</w:t>
      </w:r>
      <w:r w:rsidRPr="0049060A">
        <w:rPr>
          <w:rFonts w:cs="Times New Roman"/>
        </w:rPr>
        <w:t>-02-</w:t>
      </w:r>
      <w:r w:rsidR="00417277">
        <w:rPr>
          <w:rFonts w:cs="Times New Roman"/>
        </w:rPr>
        <w:t>2018</w:t>
      </w:r>
      <w:r w:rsidRPr="0049060A">
        <w:rPr>
          <w:rFonts w:cs="Times New Roman"/>
        </w:rPr>
        <w:t xml:space="preserve">]. Dostupné z: </w:t>
      </w:r>
      <w:r w:rsidR="00AE6779">
        <w:fldChar w:fldCharType="begin"/>
      </w:r>
      <w:r w:rsidR="00AE6779">
        <w:instrText xml:space="preserve"> HYPERLINK "https://www.smashingmagazine.com/2015/11/using-system-ui-fonts-practical-guide/" </w:instrText>
      </w:r>
      <w:ins w:id="701" w:author="Martin Škára" w:date="2018-04-21T10:25:00Z"/>
      <w:r w:rsidR="00AE6779">
        <w:fldChar w:fldCharType="separate"/>
      </w:r>
      <w:r w:rsidRPr="0049060A">
        <w:rPr>
          <w:rStyle w:val="Hypertextovodkaz"/>
          <w:rFonts w:cs="Times New Roman"/>
        </w:rPr>
        <w:t>https://www.smashingmagazine.com/2015/11/using-system-ui-fonts-practical-guide/</w:t>
      </w:r>
      <w:r w:rsidR="00AE6779">
        <w:rPr>
          <w:rStyle w:val="Hypertextovodkaz"/>
          <w:rFonts w:cs="Times New Roman"/>
        </w:rPr>
        <w:fldChar w:fldCharType="end"/>
      </w:r>
      <w:bookmarkEnd w:id="700"/>
      <w:r w:rsidRPr="0049060A">
        <w:rPr>
          <w:rFonts w:cs="Times New Roman"/>
        </w:rPr>
        <w:t xml:space="preserve"> </w:t>
      </w:r>
    </w:p>
    <w:p w14:paraId="5998B972" w14:textId="77858ADB" w:rsidR="009A2A2D" w:rsidRPr="0049060A" w:rsidRDefault="00DD2330" w:rsidP="00417277">
      <w:pPr>
        <w:pStyle w:val="0Bezny"/>
        <w:numPr>
          <w:ilvl w:val="0"/>
          <w:numId w:val="14"/>
        </w:numPr>
        <w:spacing w:after="160"/>
        <w:ind w:hanging="720"/>
        <w:jc w:val="left"/>
        <w:rPr>
          <w:rFonts w:cs="Times New Roman"/>
        </w:rPr>
      </w:pPr>
      <w:bookmarkStart w:id="702" w:name="_Ref504753281"/>
      <w:r w:rsidRPr="0049060A">
        <w:rPr>
          <w:rFonts w:cs="Times New Roman"/>
        </w:rPr>
        <w:t xml:space="preserve">Foundation [online]. Campbell, California: ZURB [cit. </w:t>
      </w:r>
      <w:r w:rsidR="00417277">
        <w:rPr>
          <w:rFonts w:cs="Times New Roman"/>
        </w:rPr>
        <w:t>26</w:t>
      </w:r>
      <w:r w:rsidRPr="0049060A">
        <w:rPr>
          <w:rFonts w:cs="Times New Roman"/>
        </w:rPr>
        <w:t>-01-</w:t>
      </w:r>
      <w:r w:rsidR="00417277">
        <w:rPr>
          <w:rFonts w:cs="Times New Roman"/>
        </w:rPr>
        <w:t>2018</w:t>
      </w:r>
      <w:r w:rsidRPr="0049060A">
        <w:rPr>
          <w:rFonts w:cs="Times New Roman"/>
        </w:rPr>
        <w:t xml:space="preserve">]. Dostupné z: </w:t>
      </w:r>
      <w:r w:rsidR="00AE6779">
        <w:fldChar w:fldCharType="begin"/>
      </w:r>
      <w:r w:rsidR="00AE6779">
        <w:instrText xml:space="preserve"> HYPERLINK "https://foundation.zurb.com/" </w:instrText>
      </w:r>
      <w:ins w:id="703" w:author="Martin Škára" w:date="2018-04-21T10:25:00Z"/>
      <w:r w:rsidR="00AE6779">
        <w:fldChar w:fldCharType="separate"/>
      </w:r>
      <w:r w:rsidRPr="0049060A">
        <w:rPr>
          <w:rStyle w:val="Hypertextovodkaz"/>
          <w:rFonts w:cs="Times New Roman"/>
        </w:rPr>
        <w:t>https://foundation.zurb.com/</w:t>
      </w:r>
      <w:r w:rsidR="00AE6779">
        <w:rPr>
          <w:rStyle w:val="Hypertextovodkaz"/>
          <w:rFonts w:cs="Times New Roman"/>
        </w:rPr>
        <w:fldChar w:fldCharType="end"/>
      </w:r>
      <w:bookmarkEnd w:id="702"/>
      <w:r w:rsidRPr="0049060A">
        <w:rPr>
          <w:rFonts w:cs="Times New Roman"/>
        </w:rPr>
        <w:t xml:space="preserve"> </w:t>
      </w:r>
    </w:p>
    <w:p w14:paraId="530F3E07" w14:textId="241CB1C4" w:rsidR="009A2A2D" w:rsidRPr="0049060A" w:rsidRDefault="009A2A2D" w:rsidP="00417277">
      <w:pPr>
        <w:pStyle w:val="0Bezny"/>
        <w:numPr>
          <w:ilvl w:val="0"/>
          <w:numId w:val="14"/>
        </w:numPr>
        <w:spacing w:after="160"/>
        <w:ind w:hanging="720"/>
        <w:jc w:val="left"/>
        <w:rPr>
          <w:rFonts w:cs="Times New Roman"/>
        </w:rPr>
      </w:pPr>
      <w:bookmarkStart w:id="704" w:name="_Ref506651482"/>
      <w:r w:rsidRPr="0049060A">
        <w:rPr>
          <w:rFonts w:cs="Times New Roman"/>
          <w:i/>
          <w:iCs/>
        </w:rPr>
        <w:t>Pure</w:t>
      </w:r>
      <w:r w:rsidRPr="0049060A">
        <w:rPr>
          <w:rFonts w:cs="Times New Roman"/>
        </w:rPr>
        <w:t xml:space="preserve"> [online]. 2018 [cit. </w:t>
      </w:r>
      <w:r w:rsidR="00417277">
        <w:rPr>
          <w:rFonts w:cs="Times New Roman"/>
        </w:rPr>
        <w:t>17</w:t>
      </w:r>
      <w:r w:rsidRPr="0049060A">
        <w:rPr>
          <w:rFonts w:cs="Times New Roman"/>
        </w:rPr>
        <w:t>-02-</w:t>
      </w:r>
      <w:r w:rsidR="00417277">
        <w:rPr>
          <w:rFonts w:cs="Times New Roman"/>
        </w:rPr>
        <w:t>2018</w:t>
      </w:r>
      <w:r w:rsidRPr="0049060A">
        <w:rPr>
          <w:rFonts w:cs="Times New Roman"/>
        </w:rPr>
        <w:t xml:space="preserve">]. Dostupné z: </w:t>
      </w:r>
      <w:r w:rsidR="00AE6779">
        <w:fldChar w:fldCharType="begin"/>
      </w:r>
      <w:r w:rsidR="00AE6779">
        <w:instrText xml:space="preserve"> HYPERLINK "https://purecss.io/" </w:instrText>
      </w:r>
      <w:ins w:id="705" w:author="Martin Škára" w:date="2018-04-21T10:25:00Z"/>
      <w:r w:rsidR="00AE6779">
        <w:fldChar w:fldCharType="separate"/>
      </w:r>
      <w:r w:rsidRPr="0049060A">
        <w:rPr>
          <w:rStyle w:val="Hypertextovodkaz"/>
          <w:rFonts w:cs="Times New Roman"/>
        </w:rPr>
        <w:t>https://purecss.io/</w:t>
      </w:r>
      <w:r w:rsidR="00AE6779">
        <w:rPr>
          <w:rStyle w:val="Hypertextovodkaz"/>
          <w:rFonts w:cs="Times New Roman"/>
        </w:rPr>
        <w:fldChar w:fldCharType="end"/>
      </w:r>
      <w:bookmarkEnd w:id="704"/>
    </w:p>
    <w:p w14:paraId="0ACB76CD" w14:textId="67887671" w:rsidR="009A2A2D" w:rsidRPr="0049060A" w:rsidRDefault="009A2A2D" w:rsidP="00417277">
      <w:pPr>
        <w:pStyle w:val="0Bezny"/>
        <w:numPr>
          <w:ilvl w:val="0"/>
          <w:numId w:val="14"/>
        </w:numPr>
        <w:spacing w:after="160"/>
        <w:ind w:hanging="720"/>
        <w:jc w:val="left"/>
        <w:rPr>
          <w:rFonts w:cs="Times New Roman"/>
        </w:rPr>
      </w:pPr>
      <w:bookmarkStart w:id="706" w:name="_Ref506651483"/>
      <w:r w:rsidRPr="0049060A">
        <w:rPr>
          <w:rFonts w:cs="Times New Roman"/>
          <w:i/>
          <w:iCs/>
        </w:rPr>
        <w:t>Bulma: a modern CSS framework based on Flexbox</w:t>
      </w:r>
      <w:r w:rsidRPr="0049060A">
        <w:rPr>
          <w:rFonts w:cs="Times New Roman"/>
        </w:rPr>
        <w:t xml:space="preserve"> [online]. 2018 [cit. </w:t>
      </w:r>
      <w:r w:rsidR="00417277">
        <w:rPr>
          <w:rFonts w:cs="Times New Roman"/>
        </w:rPr>
        <w:t>17</w:t>
      </w:r>
      <w:r w:rsidRPr="0049060A">
        <w:rPr>
          <w:rFonts w:cs="Times New Roman"/>
        </w:rPr>
        <w:t>-02-</w:t>
      </w:r>
      <w:r w:rsidR="00417277">
        <w:rPr>
          <w:rFonts w:cs="Times New Roman"/>
        </w:rPr>
        <w:t>2018</w:t>
      </w:r>
      <w:r w:rsidRPr="0049060A">
        <w:rPr>
          <w:rFonts w:cs="Times New Roman"/>
        </w:rPr>
        <w:t xml:space="preserve">]. Dostupné z: </w:t>
      </w:r>
      <w:r w:rsidR="00AE6779">
        <w:fldChar w:fldCharType="begin"/>
      </w:r>
      <w:r w:rsidR="00AE6779">
        <w:instrText xml:space="preserve"> HYPERLINK "https://bulma.io/" </w:instrText>
      </w:r>
      <w:ins w:id="707" w:author="Martin Škára" w:date="2018-04-21T10:25:00Z"/>
      <w:r w:rsidR="00AE6779">
        <w:fldChar w:fldCharType="separate"/>
      </w:r>
      <w:r w:rsidRPr="0049060A">
        <w:rPr>
          <w:rStyle w:val="Hypertextovodkaz"/>
          <w:rFonts w:cs="Times New Roman"/>
        </w:rPr>
        <w:t>https://bulma.io/</w:t>
      </w:r>
      <w:r w:rsidR="00AE6779">
        <w:rPr>
          <w:rStyle w:val="Hypertextovodkaz"/>
          <w:rFonts w:cs="Times New Roman"/>
        </w:rPr>
        <w:fldChar w:fldCharType="end"/>
      </w:r>
      <w:bookmarkEnd w:id="706"/>
      <w:r w:rsidRPr="0049060A">
        <w:rPr>
          <w:rFonts w:cs="Times New Roman"/>
        </w:rPr>
        <w:t xml:space="preserve"> </w:t>
      </w:r>
    </w:p>
    <w:p w14:paraId="3A994B4C" w14:textId="7125B3E4" w:rsidR="001A6516" w:rsidRPr="0049060A" w:rsidRDefault="001A6516" w:rsidP="00417277">
      <w:pPr>
        <w:pStyle w:val="0Bezny"/>
        <w:numPr>
          <w:ilvl w:val="0"/>
          <w:numId w:val="14"/>
        </w:numPr>
        <w:spacing w:after="160"/>
        <w:ind w:hanging="720"/>
        <w:jc w:val="left"/>
        <w:rPr>
          <w:rFonts w:cs="Times New Roman"/>
        </w:rPr>
      </w:pPr>
      <w:bookmarkStart w:id="708" w:name="_Ref510882573"/>
      <w:r w:rsidRPr="0049060A">
        <w:rPr>
          <w:rFonts w:cs="Times New Roman"/>
        </w:rPr>
        <w:t>KRATOCHVÍLOVÁ, Viola. JAK SE DĚLÁ WEB? PODÍVEJTE SE, JAK VZNIKÁ WIREFRAME! In: </w:t>
      </w:r>
      <w:r w:rsidRPr="0049060A">
        <w:rPr>
          <w:rFonts w:cs="Times New Roman"/>
          <w:i/>
          <w:iCs/>
        </w:rPr>
        <w:t>Aira</w:t>
      </w:r>
      <w:r w:rsidRPr="0049060A">
        <w:rPr>
          <w:rFonts w:cs="Times New Roman"/>
        </w:rPr>
        <w:t xml:space="preserve"> [online]. Aira, 2015 [cit. </w:t>
      </w:r>
      <w:r w:rsidR="004E4A54">
        <w:rPr>
          <w:rFonts w:cs="Times New Roman"/>
        </w:rPr>
        <w:t>07</w:t>
      </w:r>
      <w:r w:rsidRPr="0049060A">
        <w:rPr>
          <w:rFonts w:cs="Times New Roman"/>
        </w:rPr>
        <w:t>-04-</w:t>
      </w:r>
      <w:r w:rsidR="004E4A54">
        <w:rPr>
          <w:rFonts w:cs="Times New Roman"/>
        </w:rPr>
        <w:t>2018</w:t>
      </w:r>
      <w:r w:rsidRPr="0049060A">
        <w:rPr>
          <w:rFonts w:cs="Times New Roman"/>
        </w:rPr>
        <w:t xml:space="preserve">]. Dostupné z: </w:t>
      </w:r>
      <w:r w:rsidR="00AE6779">
        <w:fldChar w:fldCharType="begin"/>
      </w:r>
      <w:r w:rsidR="00AE6779">
        <w:instrText xml:space="preserve"> HYPERLINK "https://blog.aira.cz/jak-se-dela-web-podivejte-se-jak-vznika-wireframe" </w:instrText>
      </w:r>
      <w:ins w:id="709" w:author="Martin Škára" w:date="2018-04-21T10:25:00Z"/>
      <w:r w:rsidR="00AE6779">
        <w:fldChar w:fldCharType="separate"/>
      </w:r>
      <w:r w:rsidRPr="0049060A">
        <w:rPr>
          <w:rStyle w:val="Hypertextovodkaz"/>
          <w:rFonts w:cs="Times New Roman"/>
        </w:rPr>
        <w:t>https://blog.aira.cz/jak-se-dela-web-podivejte-se-jak-vznika-wireframe</w:t>
      </w:r>
      <w:r w:rsidR="00AE6779">
        <w:rPr>
          <w:rStyle w:val="Hypertextovodkaz"/>
          <w:rFonts w:cs="Times New Roman"/>
        </w:rPr>
        <w:fldChar w:fldCharType="end"/>
      </w:r>
      <w:bookmarkEnd w:id="708"/>
      <w:r w:rsidRPr="0049060A">
        <w:rPr>
          <w:rFonts w:cs="Times New Roman"/>
        </w:rPr>
        <w:t xml:space="preserve"> </w:t>
      </w:r>
    </w:p>
    <w:p w14:paraId="25EA7EA0" w14:textId="77777777" w:rsidR="00871DF7" w:rsidRPr="009A2A2D" w:rsidRDefault="00871DF7" w:rsidP="00D53B0D">
      <w:pPr>
        <w:pStyle w:val="0Bezny"/>
        <w:rPr>
          <w:rFonts w:asciiTheme="minorHAnsi" w:hAnsiTheme="minorHAnsi"/>
        </w:rPr>
      </w:pPr>
      <w:r w:rsidRPr="00C13507">
        <w:br w:type="page"/>
      </w:r>
    </w:p>
    <w:p w14:paraId="300875B3" w14:textId="77777777" w:rsidR="00DE60EF" w:rsidRDefault="00DE60EF" w:rsidP="00DE60EF">
      <w:pPr>
        <w:pStyle w:val="1rove"/>
      </w:pPr>
      <w:bookmarkStart w:id="710" w:name="_Toc512069710"/>
      <w:r w:rsidRPr="00DE60EF">
        <w:lastRenderedPageBreak/>
        <w:t>Seznam obrázků</w:t>
      </w:r>
      <w:bookmarkEnd w:id="710"/>
    </w:p>
    <w:p w14:paraId="4239F35B" w14:textId="2F8C9AC8" w:rsidR="00FF620C" w:rsidRDefault="00A93A63">
      <w:pPr>
        <w:pStyle w:val="Seznamobrzk"/>
        <w:tabs>
          <w:tab w:val="right" w:leader="dot" w:pos="8777"/>
        </w:tabs>
        <w:rPr>
          <w:ins w:id="711" w:author="Martin Škára" w:date="2018-04-21T10:25:00Z"/>
          <w:rFonts w:asciiTheme="minorHAnsi" w:eastAsiaTheme="minorEastAsia" w:hAnsiTheme="minorHAnsi" w:cstheme="minorBidi"/>
          <w:noProof/>
          <w:sz w:val="22"/>
          <w:szCs w:val="22"/>
        </w:rPr>
      </w:pPr>
      <w:r>
        <w:fldChar w:fldCharType="begin"/>
      </w:r>
      <w:r w:rsidR="00DE60EF">
        <w:instrText xml:space="preserve"> TOC \h \z \c "Obrázek" </w:instrText>
      </w:r>
      <w:r>
        <w:fldChar w:fldCharType="separate"/>
      </w:r>
      <w:ins w:id="712" w:author="Martin Škára" w:date="2018-04-21T10:25:00Z">
        <w:r w:rsidR="00FF620C" w:rsidRPr="009752AA">
          <w:rPr>
            <w:rStyle w:val="Hypertextovodkaz"/>
            <w:noProof/>
          </w:rPr>
          <w:fldChar w:fldCharType="begin"/>
        </w:r>
        <w:r w:rsidR="00FF620C" w:rsidRPr="009752AA">
          <w:rPr>
            <w:rStyle w:val="Hypertextovodkaz"/>
            <w:noProof/>
          </w:rPr>
          <w:instrText xml:space="preserve"> </w:instrText>
        </w:r>
        <w:r w:rsidR="00FF620C">
          <w:rPr>
            <w:noProof/>
          </w:rPr>
          <w:instrText>HYPERLINK "C:\\xampp3\\htdocs\\bakalarka\\bakalarka.docx" \l "_Toc512069713"</w:instrText>
        </w:r>
        <w:r w:rsidR="00FF620C" w:rsidRPr="009752AA">
          <w:rPr>
            <w:rStyle w:val="Hypertextovodkaz"/>
            <w:noProof/>
          </w:rPr>
          <w:instrText xml:space="preserve"> </w:instrText>
        </w:r>
        <w:r w:rsidR="00FF620C" w:rsidRPr="009752AA">
          <w:rPr>
            <w:rStyle w:val="Hypertextovodkaz"/>
            <w:noProof/>
          </w:rPr>
        </w:r>
        <w:r w:rsidR="00FF620C" w:rsidRPr="009752AA">
          <w:rPr>
            <w:rStyle w:val="Hypertextovodkaz"/>
            <w:noProof/>
          </w:rPr>
          <w:fldChar w:fldCharType="separate"/>
        </w:r>
        <w:r w:rsidR="00FF620C" w:rsidRPr="009752AA">
          <w:rPr>
            <w:rStyle w:val="Hypertextovodkaz"/>
            <w:noProof/>
          </w:rPr>
          <w:t>Obrázek 1 - Zjednodušená struktura Media Query zápisu. [6]</w:t>
        </w:r>
        <w:r w:rsidR="00FF620C">
          <w:rPr>
            <w:noProof/>
            <w:webHidden/>
          </w:rPr>
          <w:tab/>
        </w:r>
        <w:r w:rsidR="00FF620C">
          <w:rPr>
            <w:noProof/>
            <w:webHidden/>
          </w:rPr>
          <w:fldChar w:fldCharType="begin"/>
        </w:r>
        <w:r w:rsidR="00FF620C">
          <w:rPr>
            <w:noProof/>
            <w:webHidden/>
          </w:rPr>
          <w:instrText xml:space="preserve"> PAGEREF _Toc512069713 \h </w:instrText>
        </w:r>
        <w:r w:rsidR="00FF620C">
          <w:rPr>
            <w:noProof/>
            <w:webHidden/>
          </w:rPr>
        </w:r>
      </w:ins>
      <w:r w:rsidR="00FF620C">
        <w:rPr>
          <w:noProof/>
          <w:webHidden/>
        </w:rPr>
        <w:fldChar w:fldCharType="separate"/>
      </w:r>
      <w:ins w:id="713" w:author="Martin Škára" w:date="2018-04-21T10:29:00Z">
        <w:r w:rsidR="00FF620C">
          <w:rPr>
            <w:noProof/>
            <w:webHidden/>
          </w:rPr>
          <w:t>12</w:t>
        </w:r>
      </w:ins>
      <w:ins w:id="714" w:author="Martin Škára" w:date="2018-04-21T10:25:00Z">
        <w:r w:rsidR="00FF620C">
          <w:rPr>
            <w:noProof/>
            <w:webHidden/>
          </w:rPr>
          <w:fldChar w:fldCharType="end"/>
        </w:r>
        <w:r w:rsidR="00FF620C" w:rsidRPr="009752AA">
          <w:rPr>
            <w:rStyle w:val="Hypertextovodkaz"/>
            <w:noProof/>
          </w:rPr>
          <w:fldChar w:fldCharType="end"/>
        </w:r>
      </w:ins>
    </w:p>
    <w:p w14:paraId="4439D090" w14:textId="5BD4A61F" w:rsidR="00FF620C" w:rsidRDefault="00FF620C">
      <w:pPr>
        <w:pStyle w:val="Seznamobrzk"/>
        <w:tabs>
          <w:tab w:val="right" w:leader="dot" w:pos="8777"/>
        </w:tabs>
        <w:rPr>
          <w:ins w:id="715" w:author="Martin Škára" w:date="2018-04-21T10:25:00Z"/>
          <w:rFonts w:asciiTheme="minorHAnsi" w:eastAsiaTheme="minorEastAsia" w:hAnsiTheme="minorHAnsi" w:cstheme="minorBidi"/>
          <w:noProof/>
          <w:sz w:val="22"/>
          <w:szCs w:val="22"/>
        </w:rPr>
      </w:pPr>
      <w:ins w:id="716"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"_Toc512069714"</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2- Schéma použití flexboxu [7]</w:t>
        </w:r>
        <w:r>
          <w:rPr>
            <w:noProof/>
            <w:webHidden/>
          </w:rPr>
          <w:tab/>
        </w:r>
        <w:r>
          <w:rPr>
            <w:noProof/>
            <w:webHidden/>
          </w:rPr>
          <w:fldChar w:fldCharType="begin"/>
        </w:r>
        <w:r>
          <w:rPr>
            <w:noProof/>
            <w:webHidden/>
          </w:rPr>
          <w:instrText xml:space="preserve"> PAGEREF _Toc512069714 \h </w:instrText>
        </w:r>
        <w:r>
          <w:rPr>
            <w:noProof/>
            <w:webHidden/>
          </w:rPr>
        </w:r>
      </w:ins>
      <w:r>
        <w:rPr>
          <w:noProof/>
          <w:webHidden/>
        </w:rPr>
        <w:fldChar w:fldCharType="separate"/>
      </w:r>
      <w:ins w:id="717" w:author="Martin Škára" w:date="2018-04-21T10:29:00Z">
        <w:r>
          <w:rPr>
            <w:noProof/>
            <w:webHidden/>
          </w:rPr>
          <w:t>13</w:t>
        </w:r>
      </w:ins>
      <w:ins w:id="718" w:author="Martin Škára" w:date="2018-04-21T10:25:00Z">
        <w:r>
          <w:rPr>
            <w:noProof/>
            <w:webHidden/>
          </w:rPr>
          <w:fldChar w:fldCharType="end"/>
        </w:r>
        <w:r w:rsidRPr="009752AA">
          <w:rPr>
            <w:rStyle w:val="Hypertextovodkaz"/>
            <w:noProof/>
          </w:rPr>
          <w:fldChar w:fldCharType="end"/>
        </w:r>
      </w:ins>
    </w:p>
    <w:p w14:paraId="7902EA5E" w14:textId="7CD863F5" w:rsidR="00FF620C" w:rsidRDefault="00FF620C">
      <w:pPr>
        <w:pStyle w:val="Seznamobrzk"/>
        <w:tabs>
          <w:tab w:val="right" w:leader="dot" w:pos="8777"/>
        </w:tabs>
        <w:rPr>
          <w:ins w:id="719" w:author="Martin Škára" w:date="2018-04-21T10:25:00Z"/>
          <w:rFonts w:asciiTheme="minorHAnsi" w:eastAsiaTheme="minorEastAsia" w:hAnsiTheme="minorHAnsi" w:cstheme="minorBidi"/>
          <w:noProof/>
          <w:sz w:val="22"/>
          <w:szCs w:val="22"/>
        </w:rPr>
      </w:pPr>
      <w:ins w:id="720"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"_Toc512069715"</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3 - Zobrazení uvažovaných prvků na velkém rozlišení obrazovky [zdroj autor]</w:t>
        </w:r>
        <w:r>
          <w:rPr>
            <w:noProof/>
            <w:webHidden/>
          </w:rPr>
          <w:tab/>
        </w:r>
        <w:r>
          <w:rPr>
            <w:noProof/>
            <w:webHidden/>
          </w:rPr>
          <w:fldChar w:fldCharType="begin"/>
        </w:r>
        <w:r>
          <w:rPr>
            <w:noProof/>
            <w:webHidden/>
          </w:rPr>
          <w:instrText xml:space="preserve"> PAGEREF _Toc512069715 \h </w:instrText>
        </w:r>
        <w:r>
          <w:rPr>
            <w:noProof/>
            <w:webHidden/>
          </w:rPr>
        </w:r>
      </w:ins>
      <w:r>
        <w:rPr>
          <w:noProof/>
          <w:webHidden/>
        </w:rPr>
        <w:fldChar w:fldCharType="separate"/>
      </w:r>
      <w:ins w:id="721" w:author="Martin Škára" w:date="2018-04-21T10:29:00Z">
        <w:r>
          <w:rPr>
            <w:noProof/>
            <w:webHidden/>
          </w:rPr>
          <w:t>15</w:t>
        </w:r>
      </w:ins>
      <w:ins w:id="722" w:author="Martin Škára" w:date="2018-04-21T10:25:00Z">
        <w:r>
          <w:rPr>
            <w:noProof/>
            <w:webHidden/>
          </w:rPr>
          <w:fldChar w:fldCharType="end"/>
        </w:r>
        <w:r w:rsidRPr="009752AA">
          <w:rPr>
            <w:rStyle w:val="Hypertextovodkaz"/>
            <w:noProof/>
          </w:rPr>
          <w:fldChar w:fldCharType="end"/>
        </w:r>
      </w:ins>
    </w:p>
    <w:p w14:paraId="7FE611FA" w14:textId="00AA003F" w:rsidR="00FF620C" w:rsidRDefault="00FF620C">
      <w:pPr>
        <w:pStyle w:val="Seznamobrzk"/>
        <w:tabs>
          <w:tab w:val="right" w:leader="dot" w:pos="8777"/>
        </w:tabs>
        <w:rPr>
          <w:ins w:id="723" w:author="Martin Škára" w:date="2018-04-21T10:25:00Z"/>
          <w:rFonts w:asciiTheme="minorHAnsi" w:eastAsiaTheme="minorEastAsia" w:hAnsiTheme="minorHAnsi" w:cstheme="minorBidi"/>
          <w:noProof/>
          <w:sz w:val="22"/>
          <w:szCs w:val="22"/>
        </w:rPr>
      </w:pPr>
      <w:ins w:id="724"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"_Toc512069716"</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4 - Zobrazení uvažovaných prvků při menším rozlišení obrazovky [zdroj autor]</w:t>
        </w:r>
        <w:r>
          <w:rPr>
            <w:noProof/>
            <w:webHidden/>
          </w:rPr>
          <w:tab/>
        </w:r>
        <w:r>
          <w:rPr>
            <w:noProof/>
            <w:webHidden/>
          </w:rPr>
          <w:fldChar w:fldCharType="begin"/>
        </w:r>
        <w:r>
          <w:rPr>
            <w:noProof/>
            <w:webHidden/>
          </w:rPr>
          <w:instrText xml:space="preserve"> PAGEREF _Toc512069716 \h </w:instrText>
        </w:r>
        <w:r>
          <w:rPr>
            <w:noProof/>
            <w:webHidden/>
          </w:rPr>
        </w:r>
      </w:ins>
      <w:r>
        <w:rPr>
          <w:noProof/>
          <w:webHidden/>
        </w:rPr>
        <w:fldChar w:fldCharType="separate"/>
      </w:r>
      <w:ins w:id="725" w:author="Martin Škára" w:date="2018-04-21T10:29:00Z">
        <w:r>
          <w:rPr>
            <w:noProof/>
            <w:webHidden/>
          </w:rPr>
          <w:t>15</w:t>
        </w:r>
      </w:ins>
      <w:ins w:id="726" w:author="Martin Škára" w:date="2018-04-21T10:25:00Z">
        <w:r>
          <w:rPr>
            <w:noProof/>
            <w:webHidden/>
          </w:rPr>
          <w:fldChar w:fldCharType="end"/>
        </w:r>
        <w:r w:rsidRPr="009752AA">
          <w:rPr>
            <w:rStyle w:val="Hypertextovodkaz"/>
            <w:noProof/>
          </w:rPr>
          <w:fldChar w:fldCharType="end"/>
        </w:r>
      </w:ins>
    </w:p>
    <w:p w14:paraId="384CB183" w14:textId="4408E92C" w:rsidR="00FF620C" w:rsidRDefault="00FF620C">
      <w:pPr>
        <w:pStyle w:val="Seznamobrzk"/>
        <w:tabs>
          <w:tab w:val="right" w:leader="dot" w:pos="8777"/>
        </w:tabs>
        <w:rPr>
          <w:ins w:id="727" w:author="Martin Škára" w:date="2018-04-21T10:25:00Z"/>
          <w:rFonts w:asciiTheme="minorHAnsi" w:eastAsiaTheme="minorEastAsia" w:hAnsiTheme="minorHAnsi" w:cstheme="minorBidi"/>
          <w:noProof/>
          <w:sz w:val="22"/>
          <w:szCs w:val="22"/>
        </w:rPr>
      </w:pPr>
      <w:ins w:id="728"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"_Toc512069717"</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5 - Zobrazení uvažovaných prvků na nejmenším rozlišení obrazovky (např. mobilním telefonu) [zdroj autor]</w:t>
        </w:r>
        <w:r>
          <w:rPr>
            <w:noProof/>
            <w:webHidden/>
          </w:rPr>
          <w:tab/>
        </w:r>
        <w:r>
          <w:rPr>
            <w:noProof/>
            <w:webHidden/>
          </w:rPr>
          <w:fldChar w:fldCharType="begin"/>
        </w:r>
        <w:r>
          <w:rPr>
            <w:noProof/>
            <w:webHidden/>
          </w:rPr>
          <w:instrText xml:space="preserve"> PAGEREF _Toc512069717 \h </w:instrText>
        </w:r>
        <w:r>
          <w:rPr>
            <w:noProof/>
            <w:webHidden/>
          </w:rPr>
        </w:r>
      </w:ins>
      <w:r>
        <w:rPr>
          <w:noProof/>
          <w:webHidden/>
        </w:rPr>
        <w:fldChar w:fldCharType="separate"/>
      </w:r>
      <w:ins w:id="729" w:author="Martin Škára" w:date="2018-04-21T10:29:00Z">
        <w:r>
          <w:rPr>
            <w:noProof/>
            <w:webHidden/>
          </w:rPr>
          <w:t>15</w:t>
        </w:r>
      </w:ins>
      <w:ins w:id="730" w:author="Martin Škára" w:date="2018-04-21T10:25:00Z">
        <w:r>
          <w:rPr>
            <w:noProof/>
            <w:webHidden/>
          </w:rPr>
          <w:fldChar w:fldCharType="end"/>
        </w:r>
        <w:r w:rsidRPr="009752AA">
          <w:rPr>
            <w:rStyle w:val="Hypertextovodkaz"/>
            <w:noProof/>
          </w:rPr>
          <w:fldChar w:fldCharType="end"/>
        </w:r>
      </w:ins>
    </w:p>
    <w:p w14:paraId="7142B4A5" w14:textId="2A8098CB" w:rsidR="00FF620C" w:rsidRDefault="00FF620C">
      <w:pPr>
        <w:pStyle w:val="Seznamobrzk"/>
        <w:tabs>
          <w:tab w:val="right" w:leader="dot" w:pos="8777"/>
        </w:tabs>
        <w:rPr>
          <w:ins w:id="731" w:author="Martin Škára" w:date="2018-04-21T10:25:00Z"/>
          <w:rFonts w:asciiTheme="minorHAnsi" w:eastAsiaTheme="minorEastAsia" w:hAnsiTheme="minorHAnsi" w:cstheme="minorBidi"/>
          <w:noProof/>
          <w:sz w:val="22"/>
          <w:szCs w:val="22"/>
        </w:rPr>
      </w:pPr>
      <w:ins w:id="732"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"_Toc512069718"</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6 - Ukázka komponenty Carousel vytvořené pomocí knihovny Bootstrap. Carousel je všeobecně uznávaný název pro tento druh komponenty. [11]</w:t>
        </w:r>
        <w:r>
          <w:rPr>
            <w:noProof/>
            <w:webHidden/>
          </w:rPr>
          <w:tab/>
        </w:r>
        <w:r>
          <w:rPr>
            <w:noProof/>
            <w:webHidden/>
          </w:rPr>
          <w:fldChar w:fldCharType="begin"/>
        </w:r>
        <w:r>
          <w:rPr>
            <w:noProof/>
            <w:webHidden/>
          </w:rPr>
          <w:instrText xml:space="preserve"> PAGEREF _Toc512069718 \h </w:instrText>
        </w:r>
        <w:r>
          <w:rPr>
            <w:noProof/>
            <w:webHidden/>
          </w:rPr>
        </w:r>
      </w:ins>
      <w:r>
        <w:rPr>
          <w:noProof/>
          <w:webHidden/>
        </w:rPr>
        <w:fldChar w:fldCharType="separate"/>
      </w:r>
      <w:ins w:id="733" w:author="Martin Škára" w:date="2018-04-21T10:29:00Z">
        <w:r>
          <w:rPr>
            <w:noProof/>
            <w:webHidden/>
          </w:rPr>
          <w:t>17</w:t>
        </w:r>
      </w:ins>
      <w:ins w:id="734" w:author="Martin Škára" w:date="2018-04-21T10:25:00Z">
        <w:r>
          <w:rPr>
            <w:noProof/>
            <w:webHidden/>
          </w:rPr>
          <w:fldChar w:fldCharType="end"/>
        </w:r>
        <w:r w:rsidRPr="009752AA">
          <w:rPr>
            <w:rStyle w:val="Hypertextovodkaz"/>
            <w:noProof/>
          </w:rPr>
          <w:fldChar w:fldCharType="end"/>
        </w:r>
      </w:ins>
    </w:p>
    <w:p w14:paraId="271917C7" w14:textId="1971A165" w:rsidR="00FF620C" w:rsidRDefault="00FF620C">
      <w:pPr>
        <w:pStyle w:val="Seznamobrzk"/>
        <w:tabs>
          <w:tab w:val="right" w:leader="dot" w:pos="8777"/>
        </w:tabs>
        <w:rPr>
          <w:ins w:id="735" w:author="Martin Škára" w:date="2018-04-21T10:25:00Z"/>
          <w:rFonts w:asciiTheme="minorHAnsi" w:eastAsiaTheme="minorEastAsia" w:hAnsiTheme="minorHAnsi" w:cstheme="minorBidi"/>
          <w:noProof/>
          <w:sz w:val="22"/>
          <w:szCs w:val="22"/>
        </w:rPr>
      </w:pPr>
      <w:ins w:id="736"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"_Toc512069719"</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7 - Ukázka komponenty modálního okna vytvořené pomocí knihovny Boostrap. Modal (či Modální okno) je všeobecně uznávaný název pro tento typ komponenty.[12]</w:t>
        </w:r>
        <w:r>
          <w:rPr>
            <w:noProof/>
            <w:webHidden/>
          </w:rPr>
          <w:tab/>
        </w:r>
        <w:r>
          <w:rPr>
            <w:noProof/>
            <w:webHidden/>
          </w:rPr>
          <w:fldChar w:fldCharType="begin"/>
        </w:r>
        <w:r>
          <w:rPr>
            <w:noProof/>
            <w:webHidden/>
          </w:rPr>
          <w:instrText xml:space="preserve"> PAGEREF _Toc512069719 \h </w:instrText>
        </w:r>
        <w:r>
          <w:rPr>
            <w:noProof/>
            <w:webHidden/>
          </w:rPr>
        </w:r>
      </w:ins>
      <w:r>
        <w:rPr>
          <w:noProof/>
          <w:webHidden/>
        </w:rPr>
        <w:fldChar w:fldCharType="separate"/>
      </w:r>
      <w:ins w:id="737" w:author="Martin Škára" w:date="2018-04-21T10:29:00Z">
        <w:r>
          <w:rPr>
            <w:noProof/>
            <w:webHidden/>
          </w:rPr>
          <w:t>18</w:t>
        </w:r>
      </w:ins>
      <w:ins w:id="738" w:author="Martin Škára" w:date="2018-04-21T10:25:00Z">
        <w:r>
          <w:rPr>
            <w:noProof/>
            <w:webHidden/>
          </w:rPr>
          <w:fldChar w:fldCharType="end"/>
        </w:r>
        <w:r w:rsidRPr="009752AA">
          <w:rPr>
            <w:rStyle w:val="Hypertextovodkaz"/>
            <w:noProof/>
          </w:rPr>
          <w:fldChar w:fldCharType="end"/>
        </w:r>
      </w:ins>
    </w:p>
    <w:p w14:paraId="08B1EE42" w14:textId="1735BA30" w:rsidR="00FF620C" w:rsidRDefault="00FF620C">
      <w:pPr>
        <w:pStyle w:val="Seznamobrzk"/>
        <w:tabs>
          <w:tab w:val="right" w:leader="dot" w:pos="8777"/>
        </w:tabs>
        <w:rPr>
          <w:ins w:id="739" w:author="Martin Škára" w:date="2018-04-21T10:25:00Z"/>
          <w:rFonts w:asciiTheme="minorHAnsi" w:eastAsiaTheme="minorEastAsia" w:hAnsiTheme="minorHAnsi" w:cstheme="minorBidi"/>
          <w:noProof/>
          <w:sz w:val="22"/>
          <w:szCs w:val="22"/>
        </w:rPr>
      </w:pPr>
      <w:ins w:id="740"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"_Toc512069720"</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8 - Typická ukázka webové stránky vytvořené pomocí bootstrapu [12]</w:t>
        </w:r>
        <w:r>
          <w:rPr>
            <w:noProof/>
            <w:webHidden/>
          </w:rPr>
          <w:tab/>
        </w:r>
        <w:r>
          <w:rPr>
            <w:noProof/>
            <w:webHidden/>
          </w:rPr>
          <w:fldChar w:fldCharType="begin"/>
        </w:r>
        <w:r>
          <w:rPr>
            <w:noProof/>
            <w:webHidden/>
          </w:rPr>
          <w:instrText xml:space="preserve"> PAGEREF _Toc512069720 \h </w:instrText>
        </w:r>
        <w:r>
          <w:rPr>
            <w:noProof/>
            <w:webHidden/>
          </w:rPr>
        </w:r>
      </w:ins>
      <w:r>
        <w:rPr>
          <w:noProof/>
          <w:webHidden/>
        </w:rPr>
        <w:fldChar w:fldCharType="separate"/>
      </w:r>
      <w:ins w:id="741" w:author="Martin Škára" w:date="2018-04-21T10:29:00Z">
        <w:r>
          <w:rPr>
            <w:noProof/>
            <w:webHidden/>
          </w:rPr>
          <w:t>24</w:t>
        </w:r>
      </w:ins>
      <w:ins w:id="742" w:author="Martin Škára" w:date="2018-04-21T10:25:00Z">
        <w:r>
          <w:rPr>
            <w:noProof/>
            <w:webHidden/>
          </w:rPr>
          <w:fldChar w:fldCharType="end"/>
        </w:r>
        <w:r w:rsidRPr="009752AA">
          <w:rPr>
            <w:rStyle w:val="Hypertextovodkaz"/>
            <w:noProof/>
          </w:rPr>
          <w:fldChar w:fldCharType="end"/>
        </w:r>
      </w:ins>
    </w:p>
    <w:p w14:paraId="2D0E1FF6" w14:textId="0EEAFEDF" w:rsidR="00FF620C" w:rsidRDefault="00FF620C">
      <w:pPr>
        <w:pStyle w:val="Seznamobrzk"/>
        <w:tabs>
          <w:tab w:val="right" w:leader="dot" w:pos="8777"/>
        </w:tabs>
        <w:rPr>
          <w:ins w:id="743" w:author="Martin Škára" w:date="2018-04-21T10:25:00Z"/>
          <w:rFonts w:asciiTheme="minorHAnsi" w:eastAsiaTheme="minorEastAsia" w:hAnsiTheme="minorHAnsi" w:cstheme="minorBidi"/>
          <w:noProof/>
          <w:sz w:val="22"/>
          <w:szCs w:val="22"/>
        </w:rPr>
      </w:pPr>
      <w:ins w:id="744"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"_Toc512069721"</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9 - Centrování více prvků v řádku v rámci grid systému. Ve vrchní části je vidět centrování Float Grid systému knihovny Foundation. V dolní části je takové centrování, které by autor práce preferoval. [19] [zdroj autor]</w:t>
        </w:r>
        <w:r>
          <w:rPr>
            <w:noProof/>
            <w:webHidden/>
          </w:rPr>
          <w:tab/>
        </w:r>
        <w:r>
          <w:rPr>
            <w:noProof/>
            <w:webHidden/>
          </w:rPr>
          <w:fldChar w:fldCharType="begin"/>
        </w:r>
        <w:r>
          <w:rPr>
            <w:noProof/>
            <w:webHidden/>
          </w:rPr>
          <w:instrText xml:space="preserve"> PAGEREF _Toc512069721 \h </w:instrText>
        </w:r>
        <w:r>
          <w:rPr>
            <w:noProof/>
            <w:webHidden/>
          </w:rPr>
        </w:r>
      </w:ins>
      <w:r>
        <w:rPr>
          <w:noProof/>
          <w:webHidden/>
        </w:rPr>
        <w:fldChar w:fldCharType="separate"/>
      </w:r>
      <w:ins w:id="745" w:author="Martin Škára" w:date="2018-04-21T10:29:00Z">
        <w:r>
          <w:rPr>
            <w:noProof/>
            <w:webHidden/>
          </w:rPr>
          <w:t>26</w:t>
        </w:r>
      </w:ins>
      <w:ins w:id="746" w:author="Martin Škára" w:date="2018-04-21T10:25:00Z">
        <w:r>
          <w:rPr>
            <w:noProof/>
            <w:webHidden/>
          </w:rPr>
          <w:fldChar w:fldCharType="end"/>
        </w:r>
        <w:r w:rsidRPr="009752AA">
          <w:rPr>
            <w:rStyle w:val="Hypertextovodkaz"/>
            <w:noProof/>
          </w:rPr>
          <w:fldChar w:fldCharType="end"/>
        </w:r>
      </w:ins>
    </w:p>
    <w:p w14:paraId="11ECECDF" w14:textId="0C24D804" w:rsidR="00FF620C" w:rsidRDefault="00FF620C">
      <w:pPr>
        <w:pStyle w:val="Seznamobrzk"/>
        <w:tabs>
          <w:tab w:val="right" w:leader="dot" w:pos="8777"/>
        </w:tabs>
        <w:rPr>
          <w:ins w:id="747" w:author="Martin Škára" w:date="2018-04-21T10:25:00Z"/>
          <w:rFonts w:asciiTheme="minorHAnsi" w:eastAsiaTheme="minorEastAsia" w:hAnsiTheme="minorHAnsi" w:cstheme="minorBidi"/>
          <w:noProof/>
          <w:sz w:val="22"/>
          <w:szCs w:val="22"/>
        </w:rPr>
      </w:pPr>
      <w:ins w:id="748"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"_Toc512069722"</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10 - Ukázka sloupců s třídami shrink a auto. Sloupec s textem Shrink má šířku postačujícím rozměrům jeho obsahu a druhý sloupec se rozprostřel do zbytku prostoru řádku [19]</w:t>
        </w:r>
        <w:r>
          <w:rPr>
            <w:noProof/>
            <w:webHidden/>
          </w:rPr>
          <w:tab/>
        </w:r>
        <w:r>
          <w:rPr>
            <w:noProof/>
            <w:webHidden/>
          </w:rPr>
          <w:fldChar w:fldCharType="begin"/>
        </w:r>
        <w:r>
          <w:rPr>
            <w:noProof/>
            <w:webHidden/>
          </w:rPr>
          <w:instrText xml:space="preserve"> PAGEREF _Toc512069722 \h </w:instrText>
        </w:r>
        <w:r>
          <w:rPr>
            <w:noProof/>
            <w:webHidden/>
          </w:rPr>
        </w:r>
      </w:ins>
      <w:r>
        <w:rPr>
          <w:noProof/>
          <w:webHidden/>
        </w:rPr>
        <w:fldChar w:fldCharType="separate"/>
      </w:r>
      <w:ins w:id="749" w:author="Martin Škára" w:date="2018-04-21T10:29:00Z">
        <w:r>
          <w:rPr>
            <w:noProof/>
            <w:webHidden/>
          </w:rPr>
          <w:t>27</w:t>
        </w:r>
      </w:ins>
      <w:ins w:id="750" w:author="Martin Škára" w:date="2018-04-21T10:25:00Z">
        <w:r>
          <w:rPr>
            <w:noProof/>
            <w:webHidden/>
          </w:rPr>
          <w:fldChar w:fldCharType="end"/>
        </w:r>
        <w:r w:rsidRPr="009752AA">
          <w:rPr>
            <w:rStyle w:val="Hypertextovodkaz"/>
            <w:noProof/>
          </w:rPr>
          <w:fldChar w:fldCharType="end"/>
        </w:r>
      </w:ins>
    </w:p>
    <w:p w14:paraId="4947EBF2" w14:textId="4D5688C3" w:rsidR="00FF620C" w:rsidRDefault="00FF620C">
      <w:pPr>
        <w:pStyle w:val="Seznamobrzk"/>
        <w:tabs>
          <w:tab w:val="right" w:leader="dot" w:pos="8777"/>
        </w:tabs>
        <w:rPr>
          <w:ins w:id="751" w:author="Martin Škára" w:date="2018-04-21T10:25:00Z"/>
          <w:rFonts w:asciiTheme="minorHAnsi" w:eastAsiaTheme="minorEastAsia" w:hAnsiTheme="minorHAnsi" w:cstheme="minorBidi"/>
          <w:noProof/>
          <w:sz w:val="22"/>
          <w:szCs w:val="22"/>
        </w:rPr>
      </w:pPr>
      <w:ins w:id="752"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"_Toc512069723"</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11 - Ukázka chování tříd column. První sloupec zabírá tři čtvrtiny místa řádku. Další sloupce bez tříd definující velikost si zbylý obsah řádku rovnoměrně rozdělí. [21]</w:t>
        </w:r>
        <w:r>
          <w:rPr>
            <w:noProof/>
            <w:webHidden/>
          </w:rPr>
          <w:tab/>
        </w:r>
        <w:r>
          <w:rPr>
            <w:noProof/>
            <w:webHidden/>
          </w:rPr>
          <w:fldChar w:fldCharType="begin"/>
        </w:r>
        <w:r>
          <w:rPr>
            <w:noProof/>
            <w:webHidden/>
          </w:rPr>
          <w:instrText xml:space="preserve"> PAGEREF _Toc512069723 \h </w:instrText>
        </w:r>
        <w:r>
          <w:rPr>
            <w:noProof/>
            <w:webHidden/>
          </w:rPr>
        </w:r>
      </w:ins>
      <w:r>
        <w:rPr>
          <w:noProof/>
          <w:webHidden/>
        </w:rPr>
        <w:fldChar w:fldCharType="separate"/>
      </w:r>
      <w:ins w:id="753" w:author="Martin Škára" w:date="2018-04-21T10:29:00Z">
        <w:r>
          <w:rPr>
            <w:noProof/>
            <w:webHidden/>
          </w:rPr>
          <w:t>30</w:t>
        </w:r>
      </w:ins>
      <w:ins w:id="754" w:author="Martin Škára" w:date="2018-04-21T10:25:00Z">
        <w:r>
          <w:rPr>
            <w:noProof/>
            <w:webHidden/>
          </w:rPr>
          <w:fldChar w:fldCharType="end"/>
        </w:r>
        <w:r w:rsidRPr="009752AA">
          <w:rPr>
            <w:rStyle w:val="Hypertextovodkaz"/>
            <w:noProof/>
          </w:rPr>
          <w:fldChar w:fldCharType="end"/>
        </w:r>
      </w:ins>
    </w:p>
    <w:p w14:paraId="673380F2" w14:textId="4AB0BFAD" w:rsidR="00FF620C" w:rsidRDefault="00FF620C">
      <w:pPr>
        <w:pStyle w:val="Seznamobrzk"/>
        <w:tabs>
          <w:tab w:val="right" w:leader="dot" w:pos="8777"/>
        </w:tabs>
        <w:rPr>
          <w:ins w:id="755" w:author="Martin Škára" w:date="2018-04-21T10:25:00Z"/>
          <w:rFonts w:asciiTheme="minorHAnsi" w:eastAsiaTheme="minorEastAsia" w:hAnsiTheme="minorHAnsi" w:cstheme="minorBidi"/>
          <w:noProof/>
          <w:sz w:val="22"/>
          <w:szCs w:val="22"/>
        </w:rPr>
      </w:pPr>
      <w:ins w:id="756"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"_Toc512069724"</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12 - Příklad vytvořený pomocí tile grid systému knihovny Bulma [21]</w:t>
        </w:r>
        <w:r>
          <w:rPr>
            <w:noProof/>
            <w:webHidden/>
          </w:rPr>
          <w:tab/>
        </w:r>
        <w:r>
          <w:rPr>
            <w:noProof/>
            <w:webHidden/>
          </w:rPr>
          <w:fldChar w:fldCharType="begin"/>
        </w:r>
        <w:r>
          <w:rPr>
            <w:noProof/>
            <w:webHidden/>
          </w:rPr>
          <w:instrText xml:space="preserve"> PAGEREF _Toc512069724 \h </w:instrText>
        </w:r>
        <w:r>
          <w:rPr>
            <w:noProof/>
            <w:webHidden/>
          </w:rPr>
        </w:r>
      </w:ins>
      <w:r>
        <w:rPr>
          <w:noProof/>
          <w:webHidden/>
        </w:rPr>
        <w:fldChar w:fldCharType="separate"/>
      </w:r>
      <w:ins w:id="757" w:author="Martin Škára" w:date="2018-04-21T10:29:00Z">
        <w:r>
          <w:rPr>
            <w:noProof/>
            <w:webHidden/>
          </w:rPr>
          <w:t>30</w:t>
        </w:r>
      </w:ins>
      <w:ins w:id="758" w:author="Martin Škára" w:date="2018-04-21T10:25:00Z">
        <w:r>
          <w:rPr>
            <w:noProof/>
            <w:webHidden/>
          </w:rPr>
          <w:fldChar w:fldCharType="end"/>
        </w:r>
        <w:r w:rsidRPr="009752AA">
          <w:rPr>
            <w:rStyle w:val="Hypertextovodkaz"/>
            <w:noProof/>
          </w:rPr>
          <w:fldChar w:fldCharType="end"/>
        </w:r>
      </w:ins>
    </w:p>
    <w:p w14:paraId="3DE6C28B" w14:textId="5E194335" w:rsidR="00FF620C" w:rsidRDefault="00FF620C">
      <w:pPr>
        <w:pStyle w:val="Seznamobrzk"/>
        <w:tabs>
          <w:tab w:val="right" w:leader="dot" w:pos="8777"/>
        </w:tabs>
        <w:rPr>
          <w:ins w:id="759" w:author="Martin Škára" w:date="2018-04-21T10:25:00Z"/>
          <w:rFonts w:asciiTheme="minorHAnsi" w:eastAsiaTheme="minorEastAsia" w:hAnsiTheme="minorHAnsi" w:cstheme="minorBidi"/>
          <w:noProof/>
          <w:sz w:val="22"/>
          <w:szCs w:val="22"/>
        </w:rPr>
      </w:pPr>
      <w:ins w:id="760"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"_Toc512069725"</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13 - Schéma struktury knihovny [zdroj autor]</w:t>
        </w:r>
        <w:r>
          <w:rPr>
            <w:noProof/>
            <w:webHidden/>
          </w:rPr>
          <w:tab/>
        </w:r>
        <w:r>
          <w:rPr>
            <w:noProof/>
            <w:webHidden/>
          </w:rPr>
          <w:fldChar w:fldCharType="begin"/>
        </w:r>
        <w:r>
          <w:rPr>
            <w:noProof/>
            <w:webHidden/>
          </w:rPr>
          <w:instrText xml:space="preserve"> PAGEREF _Toc512069725 \h </w:instrText>
        </w:r>
        <w:r>
          <w:rPr>
            <w:noProof/>
            <w:webHidden/>
          </w:rPr>
        </w:r>
      </w:ins>
      <w:r>
        <w:rPr>
          <w:noProof/>
          <w:webHidden/>
        </w:rPr>
        <w:fldChar w:fldCharType="separate"/>
      </w:r>
      <w:ins w:id="761" w:author="Martin Škára" w:date="2018-04-21T10:29:00Z">
        <w:r>
          <w:rPr>
            <w:noProof/>
            <w:webHidden/>
          </w:rPr>
          <w:t>33</w:t>
        </w:r>
      </w:ins>
      <w:ins w:id="762" w:author="Martin Škára" w:date="2018-04-21T10:25:00Z">
        <w:r>
          <w:rPr>
            <w:noProof/>
            <w:webHidden/>
          </w:rPr>
          <w:fldChar w:fldCharType="end"/>
        </w:r>
        <w:r w:rsidRPr="009752AA">
          <w:rPr>
            <w:rStyle w:val="Hypertextovodkaz"/>
            <w:noProof/>
          </w:rPr>
          <w:fldChar w:fldCharType="end"/>
        </w:r>
      </w:ins>
    </w:p>
    <w:p w14:paraId="58C22749" w14:textId="12148A75" w:rsidR="00FF620C" w:rsidRDefault="00FF620C">
      <w:pPr>
        <w:pStyle w:val="Seznamobrzk"/>
        <w:tabs>
          <w:tab w:val="right" w:leader="dot" w:pos="8777"/>
        </w:tabs>
        <w:rPr>
          <w:ins w:id="763" w:author="Martin Škára" w:date="2018-04-21T10:25:00Z"/>
          <w:rFonts w:asciiTheme="minorHAnsi" w:eastAsiaTheme="minorEastAsia" w:hAnsiTheme="minorHAnsi" w:cstheme="minorBidi"/>
          <w:noProof/>
          <w:sz w:val="22"/>
          <w:szCs w:val="22"/>
        </w:rPr>
      </w:pPr>
      <w:ins w:id="764"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"_Toc512069726"</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14 - Wireframe mobilního zobrazení menu (nalevo před otevřením a napravo po otevření menu kliknutím na tzv. hamburger ikonu vpravo nahoře). Takovým menu se říká hamburger menu. [zdroj autor]</w:t>
        </w:r>
        <w:r>
          <w:rPr>
            <w:noProof/>
            <w:webHidden/>
          </w:rPr>
          <w:tab/>
        </w:r>
        <w:r>
          <w:rPr>
            <w:noProof/>
            <w:webHidden/>
          </w:rPr>
          <w:fldChar w:fldCharType="begin"/>
        </w:r>
        <w:r>
          <w:rPr>
            <w:noProof/>
            <w:webHidden/>
          </w:rPr>
          <w:instrText xml:space="preserve"> PAGEREF _Toc512069726 \h </w:instrText>
        </w:r>
        <w:r>
          <w:rPr>
            <w:noProof/>
            <w:webHidden/>
          </w:rPr>
        </w:r>
      </w:ins>
      <w:r>
        <w:rPr>
          <w:noProof/>
          <w:webHidden/>
        </w:rPr>
        <w:fldChar w:fldCharType="separate"/>
      </w:r>
      <w:ins w:id="765" w:author="Martin Škára" w:date="2018-04-21T10:29:00Z">
        <w:r>
          <w:rPr>
            <w:noProof/>
            <w:webHidden/>
          </w:rPr>
          <w:t>34</w:t>
        </w:r>
      </w:ins>
      <w:ins w:id="766" w:author="Martin Škára" w:date="2018-04-21T10:25:00Z">
        <w:r>
          <w:rPr>
            <w:noProof/>
            <w:webHidden/>
          </w:rPr>
          <w:fldChar w:fldCharType="end"/>
        </w:r>
        <w:r w:rsidRPr="009752AA">
          <w:rPr>
            <w:rStyle w:val="Hypertextovodkaz"/>
            <w:noProof/>
          </w:rPr>
          <w:fldChar w:fldCharType="end"/>
        </w:r>
      </w:ins>
    </w:p>
    <w:p w14:paraId="2B69FEBA" w14:textId="432900E9" w:rsidR="00FF620C" w:rsidRDefault="00FF620C">
      <w:pPr>
        <w:pStyle w:val="Seznamobrzk"/>
        <w:tabs>
          <w:tab w:val="right" w:leader="dot" w:pos="8777"/>
        </w:tabs>
        <w:rPr>
          <w:ins w:id="767" w:author="Martin Škára" w:date="2018-04-21T10:25:00Z"/>
          <w:rFonts w:asciiTheme="minorHAnsi" w:eastAsiaTheme="minorEastAsia" w:hAnsiTheme="minorHAnsi" w:cstheme="minorBidi"/>
          <w:noProof/>
          <w:sz w:val="22"/>
          <w:szCs w:val="22"/>
        </w:rPr>
      </w:pPr>
      <w:ins w:id="768"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"_Toc512069727"</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15 - Wireframe klasického zobrazení horizontálního menu [zdroj autor]</w:t>
        </w:r>
        <w:r>
          <w:rPr>
            <w:noProof/>
            <w:webHidden/>
          </w:rPr>
          <w:tab/>
        </w:r>
        <w:r>
          <w:rPr>
            <w:noProof/>
            <w:webHidden/>
          </w:rPr>
          <w:fldChar w:fldCharType="begin"/>
        </w:r>
        <w:r>
          <w:rPr>
            <w:noProof/>
            <w:webHidden/>
          </w:rPr>
          <w:instrText xml:space="preserve"> PAGEREF _Toc512069727 \h </w:instrText>
        </w:r>
        <w:r>
          <w:rPr>
            <w:noProof/>
            <w:webHidden/>
          </w:rPr>
        </w:r>
      </w:ins>
      <w:r>
        <w:rPr>
          <w:noProof/>
          <w:webHidden/>
        </w:rPr>
        <w:fldChar w:fldCharType="separate"/>
      </w:r>
      <w:ins w:id="769" w:author="Martin Škára" w:date="2018-04-21T10:29:00Z">
        <w:r>
          <w:rPr>
            <w:noProof/>
            <w:webHidden/>
          </w:rPr>
          <w:t>35</w:t>
        </w:r>
      </w:ins>
      <w:ins w:id="770" w:author="Martin Škára" w:date="2018-04-21T10:25:00Z">
        <w:r>
          <w:rPr>
            <w:noProof/>
            <w:webHidden/>
          </w:rPr>
          <w:fldChar w:fldCharType="end"/>
        </w:r>
        <w:r w:rsidRPr="009752AA">
          <w:rPr>
            <w:rStyle w:val="Hypertextovodkaz"/>
            <w:noProof/>
          </w:rPr>
          <w:fldChar w:fldCharType="end"/>
        </w:r>
      </w:ins>
    </w:p>
    <w:p w14:paraId="1C5DEBEE" w14:textId="0FEE3B50" w:rsidR="00FF620C" w:rsidRDefault="00FF620C">
      <w:pPr>
        <w:pStyle w:val="Seznamobrzk"/>
        <w:tabs>
          <w:tab w:val="right" w:leader="dot" w:pos="8777"/>
        </w:tabs>
        <w:rPr>
          <w:ins w:id="771" w:author="Martin Škára" w:date="2018-04-21T10:25:00Z"/>
          <w:rFonts w:asciiTheme="minorHAnsi" w:eastAsiaTheme="minorEastAsia" w:hAnsiTheme="minorHAnsi" w:cstheme="minorBidi"/>
          <w:noProof/>
          <w:sz w:val="22"/>
          <w:szCs w:val="22"/>
        </w:rPr>
      </w:pPr>
      <w:ins w:id="772"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"_Toc512069728"</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16 - Wireframe klasického zobrazení vertikálního menu [zdroj autor]</w:t>
        </w:r>
        <w:r>
          <w:rPr>
            <w:noProof/>
            <w:webHidden/>
          </w:rPr>
          <w:tab/>
        </w:r>
        <w:r>
          <w:rPr>
            <w:noProof/>
            <w:webHidden/>
          </w:rPr>
          <w:fldChar w:fldCharType="begin"/>
        </w:r>
        <w:r>
          <w:rPr>
            <w:noProof/>
            <w:webHidden/>
          </w:rPr>
          <w:instrText xml:space="preserve"> PAGEREF _Toc512069728 \h </w:instrText>
        </w:r>
        <w:r>
          <w:rPr>
            <w:noProof/>
            <w:webHidden/>
          </w:rPr>
        </w:r>
      </w:ins>
      <w:r>
        <w:rPr>
          <w:noProof/>
          <w:webHidden/>
        </w:rPr>
        <w:fldChar w:fldCharType="separate"/>
      </w:r>
      <w:ins w:id="773" w:author="Martin Škára" w:date="2018-04-21T10:29:00Z">
        <w:r>
          <w:rPr>
            <w:noProof/>
            <w:webHidden/>
          </w:rPr>
          <w:t>35</w:t>
        </w:r>
      </w:ins>
      <w:ins w:id="774" w:author="Martin Škára" w:date="2018-04-21T10:25:00Z">
        <w:r>
          <w:rPr>
            <w:noProof/>
            <w:webHidden/>
          </w:rPr>
          <w:fldChar w:fldCharType="end"/>
        </w:r>
        <w:r w:rsidRPr="009752AA">
          <w:rPr>
            <w:rStyle w:val="Hypertextovodkaz"/>
            <w:noProof/>
          </w:rPr>
          <w:fldChar w:fldCharType="end"/>
        </w:r>
      </w:ins>
    </w:p>
    <w:p w14:paraId="5A30D271" w14:textId="062AFEEE" w:rsidR="00FF620C" w:rsidRDefault="00FF620C">
      <w:pPr>
        <w:pStyle w:val="Seznamobrzk"/>
        <w:tabs>
          <w:tab w:val="right" w:leader="dot" w:pos="8777"/>
        </w:tabs>
        <w:rPr>
          <w:ins w:id="775" w:author="Martin Škára" w:date="2018-04-21T10:25:00Z"/>
          <w:rFonts w:asciiTheme="minorHAnsi" w:eastAsiaTheme="minorEastAsia" w:hAnsiTheme="minorHAnsi" w:cstheme="minorBidi"/>
          <w:noProof/>
          <w:sz w:val="22"/>
          <w:szCs w:val="22"/>
        </w:rPr>
      </w:pPr>
      <w:ins w:id="776"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"_Toc512069729"</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17 - Wiframe komponenty záložek [zdroj autor]</w:t>
        </w:r>
        <w:r>
          <w:rPr>
            <w:noProof/>
            <w:webHidden/>
          </w:rPr>
          <w:tab/>
        </w:r>
        <w:r>
          <w:rPr>
            <w:noProof/>
            <w:webHidden/>
          </w:rPr>
          <w:fldChar w:fldCharType="begin"/>
        </w:r>
        <w:r>
          <w:rPr>
            <w:noProof/>
            <w:webHidden/>
          </w:rPr>
          <w:instrText xml:space="preserve"> PAGEREF _Toc512069729 \h </w:instrText>
        </w:r>
        <w:r>
          <w:rPr>
            <w:noProof/>
            <w:webHidden/>
          </w:rPr>
        </w:r>
      </w:ins>
      <w:r>
        <w:rPr>
          <w:noProof/>
          <w:webHidden/>
        </w:rPr>
        <w:fldChar w:fldCharType="separate"/>
      </w:r>
      <w:ins w:id="777" w:author="Martin Škára" w:date="2018-04-21T10:29:00Z">
        <w:r>
          <w:rPr>
            <w:noProof/>
            <w:webHidden/>
          </w:rPr>
          <w:t>35</w:t>
        </w:r>
      </w:ins>
      <w:ins w:id="778" w:author="Martin Škára" w:date="2018-04-21T10:25:00Z">
        <w:r>
          <w:rPr>
            <w:noProof/>
            <w:webHidden/>
          </w:rPr>
          <w:fldChar w:fldCharType="end"/>
        </w:r>
        <w:r w:rsidRPr="009752AA">
          <w:rPr>
            <w:rStyle w:val="Hypertextovodkaz"/>
            <w:noProof/>
          </w:rPr>
          <w:fldChar w:fldCharType="end"/>
        </w:r>
      </w:ins>
    </w:p>
    <w:p w14:paraId="1E060FBF" w14:textId="3F7F0F61" w:rsidR="00FF620C" w:rsidRDefault="00FF620C">
      <w:pPr>
        <w:pStyle w:val="Seznamobrzk"/>
        <w:tabs>
          <w:tab w:val="right" w:leader="dot" w:pos="8777"/>
        </w:tabs>
        <w:rPr>
          <w:ins w:id="779" w:author="Martin Škára" w:date="2018-04-21T10:25:00Z"/>
          <w:rFonts w:asciiTheme="minorHAnsi" w:eastAsiaTheme="minorEastAsia" w:hAnsiTheme="minorHAnsi" w:cstheme="minorBidi"/>
          <w:noProof/>
          <w:sz w:val="22"/>
          <w:szCs w:val="22"/>
        </w:rPr>
      </w:pPr>
      <w:ins w:id="780" w:author="Martin Škára" w:date="2018-04-21T10:25:00Z">
        <w:r w:rsidRPr="009752AA">
          <w:rPr>
            <w:rStyle w:val="Hypertextovodkaz"/>
            <w:noProof/>
          </w:rPr>
          <w:lastRenderedPageBreak/>
          <w:fldChar w:fldCharType="begin"/>
        </w:r>
        <w:r w:rsidRPr="009752AA">
          <w:rPr>
            <w:rStyle w:val="Hypertextovodkaz"/>
            <w:noProof/>
          </w:rPr>
          <w:instrText xml:space="preserve"> </w:instrText>
        </w:r>
        <w:r>
          <w:rPr>
            <w:noProof/>
          </w:rPr>
          <w:instrText>HYPERLINK \l "_Toc512069730"</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18 - Wireframe komponenty modálního okna [zdroj autor]</w:t>
        </w:r>
        <w:r>
          <w:rPr>
            <w:noProof/>
            <w:webHidden/>
          </w:rPr>
          <w:tab/>
        </w:r>
        <w:r>
          <w:rPr>
            <w:noProof/>
            <w:webHidden/>
          </w:rPr>
          <w:fldChar w:fldCharType="begin"/>
        </w:r>
        <w:r>
          <w:rPr>
            <w:noProof/>
            <w:webHidden/>
          </w:rPr>
          <w:instrText xml:space="preserve"> PAGEREF _Toc512069730 \h </w:instrText>
        </w:r>
        <w:r>
          <w:rPr>
            <w:noProof/>
            <w:webHidden/>
          </w:rPr>
        </w:r>
      </w:ins>
      <w:r>
        <w:rPr>
          <w:noProof/>
          <w:webHidden/>
        </w:rPr>
        <w:fldChar w:fldCharType="separate"/>
      </w:r>
      <w:ins w:id="781" w:author="Martin Škára" w:date="2018-04-21T10:29:00Z">
        <w:r>
          <w:rPr>
            <w:noProof/>
            <w:webHidden/>
          </w:rPr>
          <w:t>36</w:t>
        </w:r>
      </w:ins>
      <w:ins w:id="782" w:author="Martin Škára" w:date="2018-04-21T10:25:00Z">
        <w:r>
          <w:rPr>
            <w:noProof/>
            <w:webHidden/>
          </w:rPr>
          <w:fldChar w:fldCharType="end"/>
        </w:r>
        <w:r w:rsidRPr="009752AA">
          <w:rPr>
            <w:rStyle w:val="Hypertextovodkaz"/>
            <w:noProof/>
          </w:rPr>
          <w:fldChar w:fldCharType="end"/>
        </w:r>
      </w:ins>
    </w:p>
    <w:p w14:paraId="6996CBEE" w14:textId="5DD856F4" w:rsidR="00FF620C" w:rsidRDefault="00FF620C">
      <w:pPr>
        <w:pStyle w:val="Seznamobrzk"/>
        <w:tabs>
          <w:tab w:val="right" w:leader="dot" w:pos="8777"/>
        </w:tabs>
        <w:rPr>
          <w:ins w:id="783" w:author="Martin Škára" w:date="2018-04-21T10:25:00Z"/>
          <w:rFonts w:asciiTheme="minorHAnsi" w:eastAsiaTheme="minorEastAsia" w:hAnsiTheme="minorHAnsi" w:cstheme="minorBidi"/>
          <w:noProof/>
          <w:sz w:val="22"/>
          <w:szCs w:val="22"/>
        </w:rPr>
      </w:pPr>
      <w:ins w:id="784"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"_Toc512069731"</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19 - Struktura SCSS části knihovny [zdroj autor]</w:t>
        </w:r>
        <w:r>
          <w:rPr>
            <w:noProof/>
            <w:webHidden/>
          </w:rPr>
          <w:tab/>
        </w:r>
        <w:r>
          <w:rPr>
            <w:noProof/>
            <w:webHidden/>
          </w:rPr>
          <w:fldChar w:fldCharType="begin"/>
        </w:r>
        <w:r>
          <w:rPr>
            <w:noProof/>
            <w:webHidden/>
          </w:rPr>
          <w:instrText xml:space="preserve"> PAGEREF _Toc512069731 \h </w:instrText>
        </w:r>
        <w:r>
          <w:rPr>
            <w:noProof/>
            <w:webHidden/>
          </w:rPr>
        </w:r>
      </w:ins>
      <w:r>
        <w:rPr>
          <w:noProof/>
          <w:webHidden/>
        </w:rPr>
        <w:fldChar w:fldCharType="separate"/>
      </w:r>
      <w:ins w:id="785" w:author="Martin Škára" w:date="2018-04-21T10:29:00Z">
        <w:r>
          <w:rPr>
            <w:noProof/>
            <w:webHidden/>
          </w:rPr>
          <w:t>38</w:t>
        </w:r>
      </w:ins>
      <w:ins w:id="786" w:author="Martin Škára" w:date="2018-04-21T10:25:00Z">
        <w:r>
          <w:rPr>
            <w:noProof/>
            <w:webHidden/>
          </w:rPr>
          <w:fldChar w:fldCharType="end"/>
        </w:r>
        <w:r w:rsidRPr="009752AA">
          <w:rPr>
            <w:rStyle w:val="Hypertextovodkaz"/>
            <w:noProof/>
          </w:rPr>
          <w:fldChar w:fldCharType="end"/>
        </w:r>
      </w:ins>
    </w:p>
    <w:p w14:paraId="591A567B" w14:textId="65E29D6B" w:rsidR="00FF620C" w:rsidRDefault="00FF620C">
      <w:pPr>
        <w:pStyle w:val="Seznamobrzk"/>
        <w:tabs>
          <w:tab w:val="right" w:leader="dot" w:pos="8777"/>
        </w:tabs>
        <w:rPr>
          <w:ins w:id="787" w:author="Martin Škára" w:date="2018-04-21T10:25:00Z"/>
          <w:rFonts w:asciiTheme="minorHAnsi" w:eastAsiaTheme="minorEastAsia" w:hAnsiTheme="minorHAnsi" w:cstheme="minorBidi"/>
          <w:noProof/>
          <w:sz w:val="22"/>
          <w:szCs w:val="22"/>
        </w:rPr>
      </w:pPr>
      <w:ins w:id="788"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"_Toc512069732"</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20 - Ukázka uvažovaného příkladu z obrázků 3-5 vytvořená pomocí knihovny skar-is. První řádek představuje zobrazení prvků na desktopovém rozlišení, druhý na tabletu a poslední na mobilním telefonu. [zdroj autor]</w:t>
        </w:r>
        <w:r>
          <w:rPr>
            <w:noProof/>
            <w:webHidden/>
          </w:rPr>
          <w:tab/>
        </w:r>
        <w:r>
          <w:rPr>
            <w:noProof/>
            <w:webHidden/>
          </w:rPr>
          <w:fldChar w:fldCharType="begin"/>
        </w:r>
        <w:r>
          <w:rPr>
            <w:noProof/>
            <w:webHidden/>
          </w:rPr>
          <w:instrText xml:space="preserve"> PAGEREF _Toc512069732 \h </w:instrText>
        </w:r>
        <w:r>
          <w:rPr>
            <w:noProof/>
            <w:webHidden/>
          </w:rPr>
        </w:r>
      </w:ins>
      <w:r>
        <w:rPr>
          <w:noProof/>
          <w:webHidden/>
        </w:rPr>
        <w:fldChar w:fldCharType="separate"/>
      </w:r>
      <w:ins w:id="789" w:author="Martin Škára" w:date="2018-04-21T10:29:00Z">
        <w:r>
          <w:rPr>
            <w:noProof/>
            <w:webHidden/>
          </w:rPr>
          <w:t>41</w:t>
        </w:r>
      </w:ins>
      <w:ins w:id="790" w:author="Martin Škára" w:date="2018-04-21T10:25:00Z">
        <w:r>
          <w:rPr>
            <w:noProof/>
            <w:webHidden/>
          </w:rPr>
          <w:fldChar w:fldCharType="end"/>
        </w:r>
        <w:r w:rsidRPr="009752AA">
          <w:rPr>
            <w:rStyle w:val="Hypertextovodkaz"/>
            <w:noProof/>
          </w:rPr>
          <w:fldChar w:fldCharType="end"/>
        </w:r>
      </w:ins>
    </w:p>
    <w:p w14:paraId="62749189" w14:textId="2FE5A152" w:rsidR="00FF620C" w:rsidRDefault="00FF620C">
      <w:pPr>
        <w:pStyle w:val="Seznamobrzk"/>
        <w:tabs>
          <w:tab w:val="right" w:leader="dot" w:pos="8777"/>
        </w:tabs>
        <w:rPr>
          <w:ins w:id="791" w:author="Martin Škára" w:date="2018-04-21T10:25:00Z"/>
          <w:rFonts w:asciiTheme="minorHAnsi" w:eastAsiaTheme="minorEastAsia" w:hAnsiTheme="minorHAnsi" w:cstheme="minorBidi"/>
          <w:noProof/>
          <w:sz w:val="22"/>
          <w:szCs w:val="22"/>
        </w:rPr>
      </w:pPr>
      <w:ins w:id="792"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"_Toc512069733"</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21 - Textové komponenty vytvořené knihovny [zdroj autor]</w:t>
        </w:r>
        <w:r>
          <w:rPr>
            <w:noProof/>
            <w:webHidden/>
          </w:rPr>
          <w:tab/>
        </w:r>
        <w:r>
          <w:rPr>
            <w:noProof/>
            <w:webHidden/>
          </w:rPr>
          <w:fldChar w:fldCharType="begin"/>
        </w:r>
        <w:r>
          <w:rPr>
            <w:noProof/>
            <w:webHidden/>
          </w:rPr>
          <w:instrText xml:space="preserve"> PAGEREF _Toc512069733 \h </w:instrText>
        </w:r>
        <w:r>
          <w:rPr>
            <w:noProof/>
            <w:webHidden/>
          </w:rPr>
        </w:r>
      </w:ins>
      <w:r>
        <w:rPr>
          <w:noProof/>
          <w:webHidden/>
        </w:rPr>
        <w:fldChar w:fldCharType="separate"/>
      </w:r>
      <w:ins w:id="793" w:author="Martin Škára" w:date="2018-04-21T10:29:00Z">
        <w:r>
          <w:rPr>
            <w:noProof/>
            <w:webHidden/>
          </w:rPr>
          <w:t>43</w:t>
        </w:r>
      </w:ins>
      <w:ins w:id="794" w:author="Martin Škára" w:date="2018-04-21T10:25:00Z">
        <w:r>
          <w:rPr>
            <w:noProof/>
            <w:webHidden/>
          </w:rPr>
          <w:fldChar w:fldCharType="end"/>
        </w:r>
        <w:r w:rsidRPr="009752AA">
          <w:rPr>
            <w:rStyle w:val="Hypertextovodkaz"/>
            <w:noProof/>
          </w:rPr>
          <w:fldChar w:fldCharType="end"/>
        </w:r>
      </w:ins>
    </w:p>
    <w:p w14:paraId="2D002158" w14:textId="718707D0" w:rsidR="00FF620C" w:rsidRDefault="00FF620C">
      <w:pPr>
        <w:pStyle w:val="Seznamobrzk"/>
        <w:tabs>
          <w:tab w:val="right" w:leader="dot" w:pos="8777"/>
        </w:tabs>
        <w:rPr>
          <w:ins w:id="795" w:author="Martin Škára" w:date="2018-04-21T10:25:00Z"/>
          <w:rFonts w:asciiTheme="minorHAnsi" w:eastAsiaTheme="minorEastAsia" w:hAnsiTheme="minorHAnsi" w:cstheme="minorBidi"/>
          <w:noProof/>
          <w:sz w:val="22"/>
          <w:szCs w:val="22"/>
        </w:rPr>
      </w:pPr>
      <w:ins w:id="796"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"_Toc512069734"</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22 - Komponenta drobečkové navigace vytvořené knihovny [zdroj autor]</w:t>
        </w:r>
        <w:r>
          <w:rPr>
            <w:noProof/>
            <w:webHidden/>
          </w:rPr>
          <w:tab/>
        </w:r>
        <w:r>
          <w:rPr>
            <w:noProof/>
            <w:webHidden/>
          </w:rPr>
          <w:fldChar w:fldCharType="begin"/>
        </w:r>
        <w:r>
          <w:rPr>
            <w:noProof/>
            <w:webHidden/>
          </w:rPr>
          <w:instrText xml:space="preserve"> PAGEREF _Toc512069734 \h </w:instrText>
        </w:r>
        <w:r>
          <w:rPr>
            <w:noProof/>
            <w:webHidden/>
          </w:rPr>
        </w:r>
      </w:ins>
      <w:r>
        <w:rPr>
          <w:noProof/>
          <w:webHidden/>
        </w:rPr>
        <w:fldChar w:fldCharType="separate"/>
      </w:r>
      <w:ins w:id="797" w:author="Martin Škára" w:date="2018-04-21T10:29:00Z">
        <w:r>
          <w:rPr>
            <w:noProof/>
            <w:webHidden/>
          </w:rPr>
          <w:t>43</w:t>
        </w:r>
      </w:ins>
      <w:ins w:id="798" w:author="Martin Škára" w:date="2018-04-21T10:25:00Z">
        <w:r>
          <w:rPr>
            <w:noProof/>
            <w:webHidden/>
          </w:rPr>
          <w:fldChar w:fldCharType="end"/>
        </w:r>
        <w:r w:rsidRPr="009752AA">
          <w:rPr>
            <w:rStyle w:val="Hypertextovodkaz"/>
            <w:noProof/>
          </w:rPr>
          <w:fldChar w:fldCharType="end"/>
        </w:r>
      </w:ins>
    </w:p>
    <w:p w14:paraId="790BE802" w14:textId="114C370B" w:rsidR="00FF620C" w:rsidRDefault="00FF620C">
      <w:pPr>
        <w:pStyle w:val="Seznamobrzk"/>
        <w:tabs>
          <w:tab w:val="right" w:leader="dot" w:pos="8777"/>
        </w:tabs>
        <w:rPr>
          <w:ins w:id="799" w:author="Martin Škára" w:date="2018-04-21T10:25:00Z"/>
          <w:rFonts w:asciiTheme="minorHAnsi" w:eastAsiaTheme="minorEastAsia" w:hAnsiTheme="minorHAnsi" w:cstheme="minorBidi"/>
          <w:noProof/>
          <w:sz w:val="22"/>
          <w:szCs w:val="22"/>
        </w:rPr>
      </w:pPr>
      <w:ins w:id="800"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"_Toc512069735"</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23 - Ukázka komponenty Carousel vytvořené knihovny [zdroj autor]</w:t>
        </w:r>
        <w:r>
          <w:rPr>
            <w:noProof/>
            <w:webHidden/>
          </w:rPr>
          <w:tab/>
        </w:r>
        <w:r>
          <w:rPr>
            <w:noProof/>
            <w:webHidden/>
          </w:rPr>
          <w:fldChar w:fldCharType="begin"/>
        </w:r>
        <w:r>
          <w:rPr>
            <w:noProof/>
            <w:webHidden/>
          </w:rPr>
          <w:instrText xml:space="preserve"> PAGEREF _Toc512069735 \h </w:instrText>
        </w:r>
        <w:r>
          <w:rPr>
            <w:noProof/>
            <w:webHidden/>
          </w:rPr>
        </w:r>
      </w:ins>
      <w:r>
        <w:rPr>
          <w:noProof/>
          <w:webHidden/>
        </w:rPr>
        <w:fldChar w:fldCharType="separate"/>
      </w:r>
      <w:ins w:id="801" w:author="Martin Škára" w:date="2018-04-21T10:29:00Z">
        <w:r>
          <w:rPr>
            <w:noProof/>
            <w:webHidden/>
          </w:rPr>
          <w:t>44</w:t>
        </w:r>
      </w:ins>
      <w:ins w:id="802" w:author="Martin Škára" w:date="2018-04-21T10:25:00Z">
        <w:r>
          <w:rPr>
            <w:noProof/>
            <w:webHidden/>
          </w:rPr>
          <w:fldChar w:fldCharType="end"/>
        </w:r>
        <w:r w:rsidRPr="009752AA">
          <w:rPr>
            <w:rStyle w:val="Hypertextovodkaz"/>
            <w:noProof/>
          </w:rPr>
          <w:fldChar w:fldCharType="end"/>
        </w:r>
      </w:ins>
    </w:p>
    <w:p w14:paraId="58D09A06" w14:textId="75B23875" w:rsidR="00FF620C" w:rsidRDefault="00FF620C">
      <w:pPr>
        <w:pStyle w:val="Seznamobrzk"/>
        <w:tabs>
          <w:tab w:val="right" w:leader="dot" w:pos="8777"/>
        </w:tabs>
        <w:rPr>
          <w:ins w:id="803" w:author="Martin Škára" w:date="2018-04-21T10:25:00Z"/>
          <w:rFonts w:asciiTheme="minorHAnsi" w:eastAsiaTheme="minorEastAsia" w:hAnsiTheme="minorHAnsi" w:cstheme="minorBidi"/>
          <w:noProof/>
          <w:sz w:val="22"/>
          <w:szCs w:val="22"/>
        </w:rPr>
      </w:pPr>
      <w:ins w:id="804"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"_Toc512069736"</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24 - Ukázka formulářových komponent vytvořené knihovny [zdroj autor]</w:t>
        </w:r>
        <w:r>
          <w:rPr>
            <w:noProof/>
            <w:webHidden/>
          </w:rPr>
          <w:tab/>
        </w:r>
        <w:r>
          <w:rPr>
            <w:noProof/>
            <w:webHidden/>
          </w:rPr>
          <w:fldChar w:fldCharType="begin"/>
        </w:r>
        <w:r>
          <w:rPr>
            <w:noProof/>
            <w:webHidden/>
          </w:rPr>
          <w:instrText xml:space="preserve"> PAGEREF _Toc512069736 \h </w:instrText>
        </w:r>
        <w:r>
          <w:rPr>
            <w:noProof/>
            <w:webHidden/>
          </w:rPr>
        </w:r>
      </w:ins>
      <w:r>
        <w:rPr>
          <w:noProof/>
          <w:webHidden/>
        </w:rPr>
        <w:fldChar w:fldCharType="separate"/>
      </w:r>
      <w:ins w:id="805" w:author="Martin Škára" w:date="2018-04-21T10:29:00Z">
        <w:r>
          <w:rPr>
            <w:noProof/>
            <w:webHidden/>
          </w:rPr>
          <w:t>46</w:t>
        </w:r>
      </w:ins>
      <w:ins w:id="806" w:author="Martin Škára" w:date="2018-04-21T10:25:00Z">
        <w:r>
          <w:rPr>
            <w:noProof/>
            <w:webHidden/>
          </w:rPr>
          <w:fldChar w:fldCharType="end"/>
        </w:r>
        <w:r w:rsidRPr="009752AA">
          <w:rPr>
            <w:rStyle w:val="Hypertextovodkaz"/>
            <w:noProof/>
          </w:rPr>
          <w:fldChar w:fldCharType="end"/>
        </w:r>
      </w:ins>
    </w:p>
    <w:p w14:paraId="55B1B76A" w14:textId="4247EAFB" w:rsidR="00FF620C" w:rsidRDefault="00FF620C">
      <w:pPr>
        <w:pStyle w:val="Seznamobrzk"/>
        <w:tabs>
          <w:tab w:val="right" w:leader="dot" w:pos="8777"/>
        </w:tabs>
        <w:rPr>
          <w:ins w:id="807" w:author="Martin Škára" w:date="2018-04-21T10:25:00Z"/>
          <w:rFonts w:asciiTheme="minorHAnsi" w:eastAsiaTheme="minorEastAsia" w:hAnsiTheme="minorHAnsi" w:cstheme="minorBidi"/>
          <w:noProof/>
          <w:sz w:val="22"/>
          <w:szCs w:val="22"/>
        </w:rPr>
      </w:pPr>
      <w:ins w:id="808"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"_Toc512069737"</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25 - Hamburger zobrazení menu komponenty vytvořené knihovny [zdroj autor]</w:t>
        </w:r>
        <w:r>
          <w:rPr>
            <w:noProof/>
            <w:webHidden/>
          </w:rPr>
          <w:tab/>
        </w:r>
        <w:r>
          <w:rPr>
            <w:noProof/>
            <w:webHidden/>
          </w:rPr>
          <w:fldChar w:fldCharType="begin"/>
        </w:r>
        <w:r>
          <w:rPr>
            <w:noProof/>
            <w:webHidden/>
          </w:rPr>
          <w:instrText xml:space="preserve"> PAGEREF _Toc512069737 \h </w:instrText>
        </w:r>
        <w:r>
          <w:rPr>
            <w:noProof/>
            <w:webHidden/>
          </w:rPr>
        </w:r>
      </w:ins>
      <w:r>
        <w:rPr>
          <w:noProof/>
          <w:webHidden/>
        </w:rPr>
        <w:fldChar w:fldCharType="separate"/>
      </w:r>
      <w:ins w:id="809" w:author="Martin Škára" w:date="2018-04-21T10:29:00Z">
        <w:r>
          <w:rPr>
            <w:noProof/>
            <w:webHidden/>
          </w:rPr>
          <w:t>46</w:t>
        </w:r>
      </w:ins>
      <w:ins w:id="810" w:author="Martin Škára" w:date="2018-04-21T10:25:00Z">
        <w:r>
          <w:rPr>
            <w:noProof/>
            <w:webHidden/>
          </w:rPr>
          <w:fldChar w:fldCharType="end"/>
        </w:r>
        <w:r w:rsidRPr="009752AA">
          <w:rPr>
            <w:rStyle w:val="Hypertextovodkaz"/>
            <w:noProof/>
          </w:rPr>
          <w:fldChar w:fldCharType="end"/>
        </w:r>
      </w:ins>
    </w:p>
    <w:p w14:paraId="1DD6322E" w14:textId="318AD542" w:rsidR="00FF620C" w:rsidRDefault="00FF620C">
      <w:pPr>
        <w:pStyle w:val="Seznamobrzk"/>
        <w:tabs>
          <w:tab w:val="right" w:leader="dot" w:pos="8777"/>
        </w:tabs>
        <w:rPr>
          <w:ins w:id="811" w:author="Martin Škára" w:date="2018-04-21T10:25:00Z"/>
          <w:rFonts w:asciiTheme="minorHAnsi" w:eastAsiaTheme="minorEastAsia" w:hAnsiTheme="minorHAnsi" w:cstheme="minorBidi"/>
          <w:noProof/>
          <w:sz w:val="22"/>
          <w:szCs w:val="22"/>
        </w:rPr>
      </w:pPr>
      <w:ins w:id="812"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"_Toc512069738"</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26 - Normální zobrazení menu komponenty vytvořené knihovny (horizontální) [zdroj autor]</w:t>
        </w:r>
        <w:r>
          <w:rPr>
            <w:noProof/>
            <w:webHidden/>
          </w:rPr>
          <w:tab/>
        </w:r>
        <w:r>
          <w:rPr>
            <w:noProof/>
            <w:webHidden/>
          </w:rPr>
          <w:fldChar w:fldCharType="begin"/>
        </w:r>
        <w:r>
          <w:rPr>
            <w:noProof/>
            <w:webHidden/>
          </w:rPr>
          <w:instrText xml:space="preserve"> PAGEREF _Toc512069738 \h </w:instrText>
        </w:r>
        <w:r>
          <w:rPr>
            <w:noProof/>
            <w:webHidden/>
          </w:rPr>
        </w:r>
      </w:ins>
      <w:r>
        <w:rPr>
          <w:noProof/>
          <w:webHidden/>
        </w:rPr>
        <w:fldChar w:fldCharType="separate"/>
      </w:r>
      <w:ins w:id="813" w:author="Martin Škára" w:date="2018-04-21T10:29:00Z">
        <w:r>
          <w:rPr>
            <w:noProof/>
            <w:webHidden/>
          </w:rPr>
          <w:t>46</w:t>
        </w:r>
      </w:ins>
      <w:ins w:id="814" w:author="Martin Škára" w:date="2018-04-21T10:25:00Z">
        <w:r>
          <w:rPr>
            <w:noProof/>
            <w:webHidden/>
          </w:rPr>
          <w:fldChar w:fldCharType="end"/>
        </w:r>
        <w:r w:rsidRPr="009752AA">
          <w:rPr>
            <w:rStyle w:val="Hypertextovodkaz"/>
            <w:noProof/>
          </w:rPr>
          <w:fldChar w:fldCharType="end"/>
        </w:r>
      </w:ins>
    </w:p>
    <w:p w14:paraId="3D4FCBEE" w14:textId="2293EB8A" w:rsidR="00FF620C" w:rsidRDefault="00FF620C">
      <w:pPr>
        <w:pStyle w:val="Seznamobrzk"/>
        <w:tabs>
          <w:tab w:val="right" w:leader="dot" w:pos="8777"/>
        </w:tabs>
        <w:rPr>
          <w:ins w:id="815" w:author="Martin Škára" w:date="2018-04-21T10:25:00Z"/>
          <w:rFonts w:asciiTheme="minorHAnsi" w:eastAsiaTheme="minorEastAsia" w:hAnsiTheme="minorHAnsi" w:cstheme="minorBidi"/>
          <w:noProof/>
          <w:sz w:val="22"/>
          <w:szCs w:val="22"/>
        </w:rPr>
      </w:pPr>
      <w:ins w:id="816"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"_Toc512069739"</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27 - Normální zobrazení komponenty vytvořené knihovny (vertikální) [zdroj autor]</w:t>
        </w:r>
        <w:r>
          <w:rPr>
            <w:noProof/>
            <w:webHidden/>
          </w:rPr>
          <w:tab/>
        </w:r>
        <w:r>
          <w:rPr>
            <w:noProof/>
            <w:webHidden/>
          </w:rPr>
          <w:fldChar w:fldCharType="begin"/>
        </w:r>
        <w:r>
          <w:rPr>
            <w:noProof/>
            <w:webHidden/>
          </w:rPr>
          <w:instrText xml:space="preserve"> PAGEREF _Toc512069739 \h </w:instrText>
        </w:r>
        <w:r>
          <w:rPr>
            <w:noProof/>
            <w:webHidden/>
          </w:rPr>
        </w:r>
      </w:ins>
      <w:r>
        <w:rPr>
          <w:noProof/>
          <w:webHidden/>
        </w:rPr>
        <w:fldChar w:fldCharType="separate"/>
      </w:r>
      <w:ins w:id="817" w:author="Martin Škára" w:date="2018-04-21T10:29:00Z">
        <w:r>
          <w:rPr>
            <w:noProof/>
            <w:webHidden/>
          </w:rPr>
          <w:t>47</w:t>
        </w:r>
      </w:ins>
      <w:ins w:id="818" w:author="Martin Škára" w:date="2018-04-21T10:25:00Z">
        <w:r>
          <w:rPr>
            <w:noProof/>
            <w:webHidden/>
          </w:rPr>
          <w:fldChar w:fldCharType="end"/>
        </w:r>
        <w:r w:rsidRPr="009752AA">
          <w:rPr>
            <w:rStyle w:val="Hypertextovodkaz"/>
            <w:noProof/>
          </w:rPr>
          <w:fldChar w:fldCharType="end"/>
        </w:r>
      </w:ins>
    </w:p>
    <w:p w14:paraId="394F2C4C" w14:textId="1DBF6AA5" w:rsidR="00FF620C" w:rsidRDefault="00FF620C">
      <w:pPr>
        <w:pStyle w:val="Seznamobrzk"/>
        <w:tabs>
          <w:tab w:val="right" w:leader="dot" w:pos="8777"/>
        </w:tabs>
        <w:rPr>
          <w:ins w:id="819" w:author="Martin Škára" w:date="2018-04-21T10:25:00Z"/>
          <w:rFonts w:asciiTheme="minorHAnsi" w:eastAsiaTheme="minorEastAsia" w:hAnsiTheme="minorHAnsi" w:cstheme="minorBidi"/>
          <w:noProof/>
          <w:sz w:val="22"/>
          <w:szCs w:val="22"/>
        </w:rPr>
      </w:pPr>
      <w:ins w:id="820"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"_Toc512069740"</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28 - Ukázka komponenty Karta a komponent Media s různorodým obsahem [zdroj autor]</w:t>
        </w:r>
        <w:r>
          <w:rPr>
            <w:noProof/>
            <w:webHidden/>
          </w:rPr>
          <w:tab/>
        </w:r>
        <w:r>
          <w:rPr>
            <w:noProof/>
            <w:webHidden/>
          </w:rPr>
          <w:fldChar w:fldCharType="begin"/>
        </w:r>
        <w:r>
          <w:rPr>
            <w:noProof/>
            <w:webHidden/>
          </w:rPr>
          <w:instrText xml:space="preserve"> PAGEREF _Toc512069740 \h </w:instrText>
        </w:r>
        <w:r>
          <w:rPr>
            <w:noProof/>
            <w:webHidden/>
          </w:rPr>
        </w:r>
      </w:ins>
      <w:r>
        <w:rPr>
          <w:noProof/>
          <w:webHidden/>
        </w:rPr>
        <w:fldChar w:fldCharType="separate"/>
      </w:r>
      <w:ins w:id="821" w:author="Martin Škára" w:date="2018-04-21T10:29:00Z">
        <w:r>
          <w:rPr>
            <w:noProof/>
            <w:webHidden/>
          </w:rPr>
          <w:t>48</w:t>
        </w:r>
      </w:ins>
      <w:ins w:id="822" w:author="Martin Škára" w:date="2018-04-21T10:25:00Z">
        <w:r>
          <w:rPr>
            <w:noProof/>
            <w:webHidden/>
          </w:rPr>
          <w:fldChar w:fldCharType="end"/>
        </w:r>
        <w:r w:rsidRPr="009752AA">
          <w:rPr>
            <w:rStyle w:val="Hypertextovodkaz"/>
            <w:noProof/>
          </w:rPr>
          <w:fldChar w:fldCharType="end"/>
        </w:r>
      </w:ins>
    </w:p>
    <w:p w14:paraId="2D633A59" w14:textId="487E0CE5" w:rsidR="00FF620C" w:rsidRDefault="00FF620C">
      <w:pPr>
        <w:pStyle w:val="Seznamobrzk"/>
        <w:tabs>
          <w:tab w:val="right" w:leader="dot" w:pos="8777"/>
        </w:tabs>
        <w:rPr>
          <w:ins w:id="823" w:author="Martin Škára" w:date="2018-04-21T10:25:00Z"/>
          <w:rFonts w:asciiTheme="minorHAnsi" w:eastAsiaTheme="minorEastAsia" w:hAnsiTheme="minorHAnsi" w:cstheme="minorBidi"/>
          <w:noProof/>
          <w:sz w:val="22"/>
          <w:szCs w:val="22"/>
        </w:rPr>
      </w:pPr>
      <w:ins w:id="824"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"_Toc512069741"</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29 - Ukázka komponenty modálního okna vytvořené knihovny [zdroj autor]</w:t>
        </w:r>
        <w:r>
          <w:rPr>
            <w:noProof/>
            <w:webHidden/>
          </w:rPr>
          <w:tab/>
        </w:r>
        <w:r>
          <w:rPr>
            <w:noProof/>
            <w:webHidden/>
          </w:rPr>
          <w:fldChar w:fldCharType="begin"/>
        </w:r>
        <w:r>
          <w:rPr>
            <w:noProof/>
            <w:webHidden/>
          </w:rPr>
          <w:instrText xml:space="preserve"> PAGEREF _Toc512069741 \h </w:instrText>
        </w:r>
        <w:r>
          <w:rPr>
            <w:noProof/>
            <w:webHidden/>
          </w:rPr>
        </w:r>
      </w:ins>
      <w:r>
        <w:rPr>
          <w:noProof/>
          <w:webHidden/>
        </w:rPr>
        <w:fldChar w:fldCharType="separate"/>
      </w:r>
      <w:ins w:id="825" w:author="Martin Škára" w:date="2018-04-21T10:29:00Z">
        <w:r>
          <w:rPr>
            <w:noProof/>
            <w:webHidden/>
          </w:rPr>
          <w:t>49</w:t>
        </w:r>
      </w:ins>
      <w:ins w:id="826" w:author="Martin Škára" w:date="2018-04-21T10:25:00Z">
        <w:r>
          <w:rPr>
            <w:noProof/>
            <w:webHidden/>
          </w:rPr>
          <w:fldChar w:fldCharType="end"/>
        </w:r>
        <w:r w:rsidRPr="009752AA">
          <w:rPr>
            <w:rStyle w:val="Hypertextovodkaz"/>
            <w:noProof/>
          </w:rPr>
          <w:fldChar w:fldCharType="end"/>
        </w:r>
      </w:ins>
    </w:p>
    <w:p w14:paraId="52C240E5" w14:textId="6BFE11B4" w:rsidR="00FF620C" w:rsidRDefault="00FF620C">
      <w:pPr>
        <w:pStyle w:val="Seznamobrzk"/>
        <w:tabs>
          <w:tab w:val="right" w:leader="dot" w:pos="8777"/>
        </w:tabs>
        <w:rPr>
          <w:ins w:id="827" w:author="Martin Škára" w:date="2018-04-21T10:25:00Z"/>
          <w:rFonts w:asciiTheme="minorHAnsi" w:eastAsiaTheme="minorEastAsia" w:hAnsiTheme="minorHAnsi" w:cstheme="minorBidi"/>
          <w:noProof/>
          <w:sz w:val="22"/>
          <w:szCs w:val="22"/>
        </w:rPr>
      </w:pPr>
      <w:ins w:id="828"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"_Toc512069742"</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30 - Ukázka komponenty stránkování vytvořené knihovny [zdroj autor]</w:t>
        </w:r>
        <w:r>
          <w:rPr>
            <w:noProof/>
            <w:webHidden/>
          </w:rPr>
          <w:tab/>
        </w:r>
        <w:r>
          <w:rPr>
            <w:noProof/>
            <w:webHidden/>
          </w:rPr>
          <w:fldChar w:fldCharType="begin"/>
        </w:r>
        <w:r>
          <w:rPr>
            <w:noProof/>
            <w:webHidden/>
          </w:rPr>
          <w:instrText xml:space="preserve"> PAGEREF _Toc512069742 \h </w:instrText>
        </w:r>
        <w:r>
          <w:rPr>
            <w:noProof/>
            <w:webHidden/>
          </w:rPr>
        </w:r>
      </w:ins>
      <w:r>
        <w:rPr>
          <w:noProof/>
          <w:webHidden/>
        </w:rPr>
        <w:fldChar w:fldCharType="separate"/>
      </w:r>
      <w:ins w:id="829" w:author="Martin Škára" w:date="2018-04-21T10:29:00Z">
        <w:r>
          <w:rPr>
            <w:noProof/>
            <w:webHidden/>
          </w:rPr>
          <w:t>49</w:t>
        </w:r>
      </w:ins>
      <w:ins w:id="830" w:author="Martin Škára" w:date="2018-04-21T10:25:00Z">
        <w:r>
          <w:rPr>
            <w:noProof/>
            <w:webHidden/>
          </w:rPr>
          <w:fldChar w:fldCharType="end"/>
        </w:r>
        <w:r w:rsidRPr="009752AA">
          <w:rPr>
            <w:rStyle w:val="Hypertextovodkaz"/>
            <w:noProof/>
          </w:rPr>
          <w:fldChar w:fldCharType="end"/>
        </w:r>
      </w:ins>
    </w:p>
    <w:p w14:paraId="014085DC" w14:textId="6EE77D98" w:rsidR="00FF620C" w:rsidRDefault="00FF620C">
      <w:pPr>
        <w:pStyle w:val="Seznamobrzk"/>
        <w:tabs>
          <w:tab w:val="right" w:leader="dot" w:pos="8777"/>
        </w:tabs>
        <w:rPr>
          <w:ins w:id="831" w:author="Martin Škára" w:date="2018-04-21T10:25:00Z"/>
          <w:rFonts w:asciiTheme="minorHAnsi" w:eastAsiaTheme="minorEastAsia" w:hAnsiTheme="minorHAnsi" w:cstheme="minorBidi"/>
          <w:noProof/>
          <w:sz w:val="22"/>
          <w:szCs w:val="22"/>
        </w:rPr>
      </w:pPr>
      <w:ins w:id="832"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"_Toc512069743"</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31 - Ukázka komponenty Progress bar vytvořené knihovny [zdroj autor]</w:t>
        </w:r>
        <w:r>
          <w:rPr>
            <w:noProof/>
            <w:webHidden/>
          </w:rPr>
          <w:tab/>
        </w:r>
        <w:r>
          <w:rPr>
            <w:noProof/>
            <w:webHidden/>
          </w:rPr>
          <w:fldChar w:fldCharType="begin"/>
        </w:r>
        <w:r>
          <w:rPr>
            <w:noProof/>
            <w:webHidden/>
          </w:rPr>
          <w:instrText xml:space="preserve"> PAGEREF _Toc512069743 \h </w:instrText>
        </w:r>
        <w:r>
          <w:rPr>
            <w:noProof/>
            <w:webHidden/>
          </w:rPr>
        </w:r>
      </w:ins>
      <w:r>
        <w:rPr>
          <w:noProof/>
          <w:webHidden/>
        </w:rPr>
        <w:fldChar w:fldCharType="separate"/>
      </w:r>
      <w:ins w:id="833" w:author="Martin Škára" w:date="2018-04-21T10:29:00Z">
        <w:r>
          <w:rPr>
            <w:noProof/>
            <w:webHidden/>
          </w:rPr>
          <w:t>49</w:t>
        </w:r>
      </w:ins>
      <w:ins w:id="834" w:author="Martin Škára" w:date="2018-04-21T10:25:00Z">
        <w:r>
          <w:rPr>
            <w:noProof/>
            <w:webHidden/>
          </w:rPr>
          <w:fldChar w:fldCharType="end"/>
        </w:r>
        <w:r w:rsidRPr="009752AA">
          <w:rPr>
            <w:rStyle w:val="Hypertextovodkaz"/>
            <w:noProof/>
          </w:rPr>
          <w:fldChar w:fldCharType="end"/>
        </w:r>
      </w:ins>
    </w:p>
    <w:p w14:paraId="235BF548" w14:textId="016636F4" w:rsidR="00FF620C" w:rsidRDefault="00FF620C">
      <w:pPr>
        <w:pStyle w:val="Seznamobrzk"/>
        <w:tabs>
          <w:tab w:val="right" w:leader="dot" w:pos="8777"/>
        </w:tabs>
        <w:rPr>
          <w:ins w:id="835" w:author="Martin Škára" w:date="2018-04-21T10:25:00Z"/>
          <w:rFonts w:asciiTheme="minorHAnsi" w:eastAsiaTheme="minorEastAsia" w:hAnsiTheme="minorHAnsi" w:cstheme="minorBidi"/>
          <w:noProof/>
          <w:sz w:val="22"/>
          <w:szCs w:val="22"/>
        </w:rPr>
      </w:pPr>
      <w:ins w:id="836"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"_Toc512069744"</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32 - Ukázka komponenty záložek vytvořené knihovny [zdroj autor]</w:t>
        </w:r>
        <w:r>
          <w:rPr>
            <w:noProof/>
            <w:webHidden/>
          </w:rPr>
          <w:tab/>
        </w:r>
        <w:r>
          <w:rPr>
            <w:noProof/>
            <w:webHidden/>
          </w:rPr>
          <w:fldChar w:fldCharType="begin"/>
        </w:r>
        <w:r>
          <w:rPr>
            <w:noProof/>
            <w:webHidden/>
          </w:rPr>
          <w:instrText xml:space="preserve"> PAGEREF _Toc512069744 \h </w:instrText>
        </w:r>
        <w:r>
          <w:rPr>
            <w:noProof/>
            <w:webHidden/>
          </w:rPr>
        </w:r>
      </w:ins>
      <w:r>
        <w:rPr>
          <w:noProof/>
          <w:webHidden/>
        </w:rPr>
        <w:fldChar w:fldCharType="separate"/>
      </w:r>
      <w:ins w:id="837" w:author="Martin Škára" w:date="2018-04-21T10:29:00Z">
        <w:r>
          <w:rPr>
            <w:noProof/>
            <w:webHidden/>
          </w:rPr>
          <w:t>50</w:t>
        </w:r>
      </w:ins>
      <w:ins w:id="838" w:author="Martin Škára" w:date="2018-04-21T10:25:00Z">
        <w:r>
          <w:rPr>
            <w:noProof/>
            <w:webHidden/>
          </w:rPr>
          <w:fldChar w:fldCharType="end"/>
        </w:r>
        <w:r w:rsidRPr="009752AA">
          <w:rPr>
            <w:rStyle w:val="Hypertextovodkaz"/>
            <w:noProof/>
          </w:rPr>
          <w:fldChar w:fldCharType="end"/>
        </w:r>
      </w:ins>
    </w:p>
    <w:p w14:paraId="19DD9304" w14:textId="242D9615" w:rsidR="00FF620C" w:rsidRDefault="00FF620C">
      <w:pPr>
        <w:pStyle w:val="Seznamobrzk"/>
        <w:tabs>
          <w:tab w:val="right" w:leader="dot" w:pos="8777"/>
        </w:tabs>
        <w:rPr>
          <w:ins w:id="839" w:author="Martin Škára" w:date="2018-04-21T10:25:00Z"/>
          <w:rFonts w:asciiTheme="minorHAnsi" w:eastAsiaTheme="minorEastAsia" w:hAnsiTheme="minorHAnsi" w:cstheme="minorBidi"/>
          <w:noProof/>
          <w:sz w:val="22"/>
          <w:szCs w:val="22"/>
        </w:rPr>
      </w:pPr>
      <w:ins w:id="840"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"_Toc512069745"</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33 - Wireframe příkladu úvodní stránky [zdroj autor]</w:t>
        </w:r>
        <w:r>
          <w:rPr>
            <w:noProof/>
            <w:webHidden/>
          </w:rPr>
          <w:tab/>
        </w:r>
        <w:r>
          <w:rPr>
            <w:noProof/>
            <w:webHidden/>
          </w:rPr>
          <w:fldChar w:fldCharType="begin"/>
        </w:r>
        <w:r>
          <w:rPr>
            <w:noProof/>
            <w:webHidden/>
          </w:rPr>
          <w:instrText xml:space="preserve"> PAGEREF _Toc512069745 \h </w:instrText>
        </w:r>
        <w:r>
          <w:rPr>
            <w:noProof/>
            <w:webHidden/>
          </w:rPr>
        </w:r>
      </w:ins>
      <w:r>
        <w:rPr>
          <w:noProof/>
          <w:webHidden/>
        </w:rPr>
        <w:fldChar w:fldCharType="separate"/>
      </w:r>
      <w:ins w:id="841" w:author="Martin Škára" w:date="2018-04-21T10:29:00Z">
        <w:r>
          <w:rPr>
            <w:noProof/>
            <w:webHidden/>
          </w:rPr>
          <w:t>51</w:t>
        </w:r>
      </w:ins>
      <w:ins w:id="842" w:author="Martin Škára" w:date="2018-04-21T10:25:00Z">
        <w:r>
          <w:rPr>
            <w:noProof/>
            <w:webHidden/>
          </w:rPr>
          <w:fldChar w:fldCharType="end"/>
        </w:r>
        <w:r w:rsidRPr="009752AA">
          <w:rPr>
            <w:rStyle w:val="Hypertextovodkaz"/>
            <w:noProof/>
          </w:rPr>
          <w:fldChar w:fldCharType="end"/>
        </w:r>
      </w:ins>
    </w:p>
    <w:p w14:paraId="645DC6D9" w14:textId="4871005A" w:rsidR="00FF620C" w:rsidRDefault="00FF620C">
      <w:pPr>
        <w:pStyle w:val="Seznamobrzk"/>
        <w:tabs>
          <w:tab w:val="right" w:leader="dot" w:pos="8777"/>
        </w:tabs>
        <w:rPr>
          <w:ins w:id="843" w:author="Martin Škára" w:date="2018-04-21T10:25:00Z"/>
          <w:rFonts w:asciiTheme="minorHAnsi" w:eastAsiaTheme="minorEastAsia" w:hAnsiTheme="minorHAnsi" w:cstheme="minorBidi"/>
          <w:noProof/>
          <w:sz w:val="22"/>
          <w:szCs w:val="22"/>
        </w:rPr>
      </w:pPr>
      <w:ins w:id="844"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"_Toc512069746"</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34 - Ukázka vytvořeného příkladu úvodní stránky [zdroj autor]</w:t>
        </w:r>
        <w:r>
          <w:rPr>
            <w:noProof/>
            <w:webHidden/>
          </w:rPr>
          <w:tab/>
        </w:r>
        <w:r>
          <w:rPr>
            <w:noProof/>
            <w:webHidden/>
          </w:rPr>
          <w:fldChar w:fldCharType="begin"/>
        </w:r>
        <w:r>
          <w:rPr>
            <w:noProof/>
            <w:webHidden/>
          </w:rPr>
          <w:instrText xml:space="preserve"> PAGEREF _Toc512069746 \h </w:instrText>
        </w:r>
        <w:r>
          <w:rPr>
            <w:noProof/>
            <w:webHidden/>
          </w:rPr>
        </w:r>
      </w:ins>
      <w:r>
        <w:rPr>
          <w:noProof/>
          <w:webHidden/>
        </w:rPr>
        <w:fldChar w:fldCharType="separate"/>
      </w:r>
      <w:ins w:id="845" w:author="Martin Škára" w:date="2018-04-21T10:29:00Z">
        <w:r>
          <w:rPr>
            <w:noProof/>
            <w:webHidden/>
          </w:rPr>
          <w:t>52</w:t>
        </w:r>
      </w:ins>
      <w:ins w:id="846" w:author="Martin Škára" w:date="2018-04-21T10:25:00Z">
        <w:r>
          <w:rPr>
            <w:noProof/>
            <w:webHidden/>
          </w:rPr>
          <w:fldChar w:fldCharType="end"/>
        </w:r>
        <w:r w:rsidRPr="009752AA">
          <w:rPr>
            <w:rStyle w:val="Hypertextovodkaz"/>
            <w:noProof/>
          </w:rPr>
          <w:fldChar w:fldCharType="end"/>
        </w:r>
      </w:ins>
    </w:p>
    <w:p w14:paraId="7CA2527A" w14:textId="2C4BFF21" w:rsidR="00FF620C" w:rsidRDefault="00FF620C">
      <w:pPr>
        <w:pStyle w:val="Seznamobrzk"/>
        <w:tabs>
          <w:tab w:val="right" w:leader="dot" w:pos="8777"/>
        </w:tabs>
        <w:rPr>
          <w:ins w:id="847" w:author="Martin Škára" w:date="2018-04-21T10:25:00Z"/>
          <w:rFonts w:asciiTheme="minorHAnsi" w:eastAsiaTheme="minorEastAsia" w:hAnsiTheme="minorHAnsi" w:cstheme="minorBidi"/>
          <w:noProof/>
          <w:sz w:val="22"/>
          <w:szCs w:val="22"/>
        </w:rPr>
      </w:pPr>
      <w:ins w:id="848"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"_Toc512069747"</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35 - Wireframe příkladu kontaktní stránky [zdroj autor]</w:t>
        </w:r>
        <w:r>
          <w:rPr>
            <w:noProof/>
            <w:webHidden/>
          </w:rPr>
          <w:tab/>
        </w:r>
        <w:r>
          <w:rPr>
            <w:noProof/>
            <w:webHidden/>
          </w:rPr>
          <w:fldChar w:fldCharType="begin"/>
        </w:r>
        <w:r>
          <w:rPr>
            <w:noProof/>
            <w:webHidden/>
          </w:rPr>
          <w:instrText xml:space="preserve"> PAGEREF _Toc512069747 \h </w:instrText>
        </w:r>
        <w:r>
          <w:rPr>
            <w:noProof/>
            <w:webHidden/>
          </w:rPr>
        </w:r>
      </w:ins>
      <w:r>
        <w:rPr>
          <w:noProof/>
          <w:webHidden/>
        </w:rPr>
        <w:fldChar w:fldCharType="separate"/>
      </w:r>
      <w:ins w:id="849" w:author="Martin Škára" w:date="2018-04-21T10:29:00Z">
        <w:r>
          <w:rPr>
            <w:noProof/>
            <w:webHidden/>
          </w:rPr>
          <w:t>53</w:t>
        </w:r>
      </w:ins>
      <w:ins w:id="850" w:author="Martin Škára" w:date="2018-04-21T10:25:00Z">
        <w:r>
          <w:rPr>
            <w:noProof/>
            <w:webHidden/>
          </w:rPr>
          <w:fldChar w:fldCharType="end"/>
        </w:r>
        <w:r w:rsidRPr="009752AA">
          <w:rPr>
            <w:rStyle w:val="Hypertextovodkaz"/>
            <w:noProof/>
          </w:rPr>
          <w:fldChar w:fldCharType="end"/>
        </w:r>
      </w:ins>
    </w:p>
    <w:p w14:paraId="7A42FA2B" w14:textId="3782DA66" w:rsidR="00FF620C" w:rsidRDefault="00FF620C">
      <w:pPr>
        <w:pStyle w:val="Seznamobrzk"/>
        <w:tabs>
          <w:tab w:val="right" w:leader="dot" w:pos="8777"/>
        </w:tabs>
        <w:rPr>
          <w:ins w:id="851" w:author="Martin Škára" w:date="2018-04-21T10:25:00Z"/>
          <w:rFonts w:asciiTheme="minorHAnsi" w:eastAsiaTheme="minorEastAsia" w:hAnsiTheme="minorHAnsi" w:cstheme="minorBidi"/>
          <w:noProof/>
          <w:sz w:val="22"/>
          <w:szCs w:val="22"/>
        </w:rPr>
      </w:pPr>
      <w:ins w:id="852"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"_Toc512069748"</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36 - Ukázka vytvořeného příkladu kontaktní stránky [zdroj autor]</w:t>
        </w:r>
        <w:r>
          <w:rPr>
            <w:noProof/>
            <w:webHidden/>
          </w:rPr>
          <w:tab/>
        </w:r>
        <w:r>
          <w:rPr>
            <w:noProof/>
            <w:webHidden/>
          </w:rPr>
          <w:fldChar w:fldCharType="begin"/>
        </w:r>
        <w:r>
          <w:rPr>
            <w:noProof/>
            <w:webHidden/>
          </w:rPr>
          <w:instrText xml:space="preserve"> PAGEREF _Toc512069748 \h </w:instrText>
        </w:r>
        <w:r>
          <w:rPr>
            <w:noProof/>
            <w:webHidden/>
          </w:rPr>
        </w:r>
      </w:ins>
      <w:r>
        <w:rPr>
          <w:noProof/>
          <w:webHidden/>
        </w:rPr>
        <w:fldChar w:fldCharType="separate"/>
      </w:r>
      <w:ins w:id="853" w:author="Martin Škára" w:date="2018-04-21T10:29:00Z">
        <w:r>
          <w:rPr>
            <w:noProof/>
            <w:webHidden/>
          </w:rPr>
          <w:t>53</w:t>
        </w:r>
      </w:ins>
      <w:ins w:id="854" w:author="Martin Škára" w:date="2018-04-21T10:25:00Z">
        <w:r>
          <w:rPr>
            <w:noProof/>
            <w:webHidden/>
          </w:rPr>
          <w:fldChar w:fldCharType="end"/>
        </w:r>
        <w:r w:rsidRPr="009752AA">
          <w:rPr>
            <w:rStyle w:val="Hypertextovodkaz"/>
            <w:noProof/>
          </w:rPr>
          <w:fldChar w:fldCharType="end"/>
        </w:r>
      </w:ins>
    </w:p>
    <w:p w14:paraId="76843A87" w14:textId="748AD03F" w:rsidR="00FF620C" w:rsidRDefault="00FF620C">
      <w:pPr>
        <w:pStyle w:val="Seznamobrzk"/>
        <w:tabs>
          <w:tab w:val="right" w:leader="dot" w:pos="8777"/>
        </w:tabs>
        <w:rPr>
          <w:ins w:id="855" w:author="Martin Škára" w:date="2018-04-21T10:25:00Z"/>
          <w:rFonts w:asciiTheme="minorHAnsi" w:eastAsiaTheme="minorEastAsia" w:hAnsiTheme="minorHAnsi" w:cstheme="minorBidi"/>
          <w:noProof/>
          <w:sz w:val="22"/>
          <w:szCs w:val="22"/>
        </w:rPr>
      </w:pPr>
      <w:ins w:id="856"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"_Toc512069749"</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37 - Wireframe příkladu projektové stránky [zdroj autor]</w:t>
        </w:r>
        <w:r>
          <w:rPr>
            <w:noProof/>
            <w:webHidden/>
          </w:rPr>
          <w:tab/>
        </w:r>
        <w:r>
          <w:rPr>
            <w:noProof/>
            <w:webHidden/>
          </w:rPr>
          <w:fldChar w:fldCharType="begin"/>
        </w:r>
        <w:r>
          <w:rPr>
            <w:noProof/>
            <w:webHidden/>
          </w:rPr>
          <w:instrText xml:space="preserve"> PAGEREF _Toc512069749 \h </w:instrText>
        </w:r>
        <w:r>
          <w:rPr>
            <w:noProof/>
            <w:webHidden/>
          </w:rPr>
        </w:r>
      </w:ins>
      <w:r>
        <w:rPr>
          <w:noProof/>
          <w:webHidden/>
        </w:rPr>
        <w:fldChar w:fldCharType="separate"/>
      </w:r>
      <w:ins w:id="857" w:author="Martin Škára" w:date="2018-04-21T10:29:00Z">
        <w:r>
          <w:rPr>
            <w:noProof/>
            <w:webHidden/>
          </w:rPr>
          <w:t>54</w:t>
        </w:r>
      </w:ins>
      <w:ins w:id="858" w:author="Martin Škára" w:date="2018-04-21T10:25:00Z">
        <w:r>
          <w:rPr>
            <w:noProof/>
            <w:webHidden/>
          </w:rPr>
          <w:fldChar w:fldCharType="end"/>
        </w:r>
        <w:r w:rsidRPr="009752AA">
          <w:rPr>
            <w:rStyle w:val="Hypertextovodkaz"/>
            <w:noProof/>
          </w:rPr>
          <w:fldChar w:fldCharType="end"/>
        </w:r>
      </w:ins>
    </w:p>
    <w:p w14:paraId="49C6576F" w14:textId="6FE18B43" w:rsidR="00FF620C" w:rsidRDefault="00FF620C">
      <w:pPr>
        <w:pStyle w:val="Seznamobrzk"/>
        <w:tabs>
          <w:tab w:val="right" w:leader="dot" w:pos="8777"/>
        </w:tabs>
        <w:rPr>
          <w:ins w:id="859" w:author="Martin Škára" w:date="2018-04-21T10:25:00Z"/>
          <w:rFonts w:asciiTheme="minorHAnsi" w:eastAsiaTheme="minorEastAsia" w:hAnsiTheme="minorHAnsi" w:cstheme="minorBidi"/>
          <w:noProof/>
          <w:sz w:val="22"/>
          <w:szCs w:val="22"/>
        </w:rPr>
      </w:pPr>
      <w:ins w:id="860"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"_Toc512069750"</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38 - Ukázka vytvořeného příkladu projektové stránky [zdroj autor]</w:t>
        </w:r>
        <w:r>
          <w:rPr>
            <w:noProof/>
            <w:webHidden/>
          </w:rPr>
          <w:tab/>
        </w:r>
        <w:r>
          <w:rPr>
            <w:noProof/>
            <w:webHidden/>
          </w:rPr>
          <w:fldChar w:fldCharType="begin"/>
        </w:r>
        <w:r>
          <w:rPr>
            <w:noProof/>
            <w:webHidden/>
          </w:rPr>
          <w:instrText xml:space="preserve"> PAGEREF _Toc512069750 \h </w:instrText>
        </w:r>
        <w:r>
          <w:rPr>
            <w:noProof/>
            <w:webHidden/>
          </w:rPr>
        </w:r>
      </w:ins>
      <w:r>
        <w:rPr>
          <w:noProof/>
          <w:webHidden/>
        </w:rPr>
        <w:fldChar w:fldCharType="separate"/>
      </w:r>
      <w:ins w:id="861" w:author="Martin Škára" w:date="2018-04-21T10:29:00Z">
        <w:r>
          <w:rPr>
            <w:noProof/>
            <w:webHidden/>
          </w:rPr>
          <w:t>55</w:t>
        </w:r>
      </w:ins>
      <w:ins w:id="862" w:author="Martin Škára" w:date="2018-04-21T10:25:00Z">
        <w:r>
          <w:rPr>
            <w:noProof/>
            <w:webHidden/>
          </w:rPr>
          <w:fldChar w:fldCharType="end"/>
        </w:r>
        <w:r w:rsidRPr="009752AA">
          <w:rPr>
            <w:rStyle w:val="Hypertextovodkaz"/>
            <w:noProof/>
          </w:rPr>
          <w:fldChar w:fldCharType="end"/>
        </w:r>
      </w:ins>
    </w:p>
    <w:p w14:paraId="38C2C674" w14:textId="6A0880D6" w:rsidR="00FF620C" w:rsidRPr="00FF620C" w:rsidRDefault="00FF620C" w:rsidP="00FF620C">
      <w:pPr>
        <w:pStyle w:val="Seznamobrzk"/>
        <w:tabs>
          <w:tab w:val="right" w:leader="dot" w:pos="8777"/>
        </w:tabs>
        <w:rPr>
          <w:ins w:id="863" w:author="Martin Škára" w:date="2018-04-21T10:25:00Z"/>
          <w:noProof/>
          <w:color w:val="0563C1" w:themeColor="hyperlink"/>
          <w:u w:val="single"/>
          <w:rPrChange w:id="864" w:author="Martin Škára" w:date="2018-04-21T10:28:00Z">
            <w:rPr>
              <w:ins w:id="865" w:author="Martin Škára" w:date="2018-04-21T10:25:00Z"/>
              <w:rFonts w:asciiTheme="minorHAnsi" w:eastAsiaTheme="minorEastAsia" w:hAnsiTheme="minorHAnsi" w:cstheme="minorBidi"/>
              <w:noProof/>
              <w:sz w:val="22"/>
              <w:szCs w:val="22"/>
            </w:rPr>
          </w:rPrChange>
        </w:rPr>
        <w:pPrChange w:id="866" w:author="Martin Škára" w:date="2018-04-21T10:28:00Z">
          <w:pPr>
            <w:pStyle w:val="Seznamobrzk"/>
            <w:tabs>
              <w:tab w:val="right" w:leader="dot" w:pos="8777"/>
            </w:tabs>
          </w:pPr>
        </w:pPrChange>
      </w:pPr>
      <w:ins w:id="867" w:author="Martin Škára" w:date="2018-04-21T10:25:00Z">
        <w:r w:rsidRPr="009752AA">
          <w:rPr>
            <w:rStyle w:val="Hypertextovodkaz"/>
            <w:noProof/>
          </w:rPr>
          <w:fldChar w:fldCharType="begin"/>
        </w:r>
        <w:r w:rsidRPr="009752AA">
          <w:rPr>
            <w:rStyle w:val="Hypertextovodkaz"/>
            <w:noProof/>
          </w:rPr>
          <w:instrText xml:space="preserve"> </w:instrText>
        </w:r>
        <w:r>
          <w:rPr>
            <w:noProof/>
          </w:rPr>
          <w:instrText>HYPERLINK \l "_Toc512069751"</w:instrText>
        </w:r>
        <w:r w:rsidRPr="009752AA">
          <w:rPr>
            <w:rStyle w:val="Hypertextovodkaz"/>
            <w:noProof/>
          </w:rPr>
          <w:instrText xml:space="preserve"> </w:instrText>
        </w:r>
        <w:r w:rsidRPr="009752AA">
          <w:rPr>
            <w:rStyle w:val="Hypertextovodkaz"/>
            <w:noProof/>
          </w:rPr>
        </w:r>
        <w:r w:rsidRPr="009752AA">
          <w:rPr>
            <w:rStyle w:val="Hypertextovodkaz"/>
            <w:noProof/>
          </w:rPr>
          <w:fldChar w:fldCharType="separate"/>
        </w:r>
        <w:r w:rsidRPr="009752AA">
          <w:rPr>
            <w:rStyle w:val="Hypertextovodkaz"/>
            <w:noProof/>
          </w:rPr>
          <w:t>Obrázek 39 - Ukázka dokumentace knihovny</w:t>
        </w:r>
        <w:r>
          <w:rPr>
            <w:noProof/>
            <w:webHidden/>
          </w:rPr>
          <w:tab/>
        </w:r>
        <w:r>
          <w:rPr>
            <w:noProof/>
            <w:webHidden/>
          </w:rPr>
          <w:fldChar w:fldCharType="begin"/>
        </w:r>
        <w:r>
          <w:rPr>
            <w:noProof/>
            <w:webHidden/>
          </w:rPr>
          <w:instrText xml:space="preserve"> PAGEREF _Toc512069751 \h </w:instrText>
        </w:r>
        <w:r>
          <w:rPr>
            <w:noProof/>
            <w:webHidden/>
          </w:rPr>
        </w:r>
      </w:ins>
      <w:r>
        <w:rPr>
          <w:noProof/>
          <w:webHidden/>
        </w:rPr>
        <w:fldChar w:fldCharType="separate"/>
      </w:r>
      <w:ins w:id="868" w:author="Martin Škára" w:date="2018-04-21T10:29:00Z">
        <w:r>
          <w:rPr>
            <w:noProof/>
            <w:webHidden/>
          </w:rPr>
          <w:t>57</w:t>
        </w:r>
      </w:ins>
      <w:ins w:id="869" w:author="Martin Škára" w:date="2018-04-21T10:25:00Z">
        <w:r>
          <w:rPr>
            <w:noProof/>
            <w:webHidden/>
          </w:rPr>
          <w:fldChar w:fldCharType="end"/>
        </w:r>
        <w:r w:rsidRPr="009752AA">
          <w:rPr>
            <w:rStyle w:val="Hypertextovodkaz"/>
            <w:noProof/>
          </w:rPr>
          <w:fldChar w:fldCharType="end"/>
        </w:r>
      </w:ins>
    </w:p>
    <w:p w14:paraId="4F9828FF" w14:textId="55C002D8" w:rsidR="004E4A54" w:rsidDel="00FF620C" w:rsidRDefault="004E4A54">
      <w:pPr>
        <w:pStyle w:val="Seznamobrzk"/>
        <w:tabs>
          <w:tab w:val="right" w:leader="dot" w:pos="8777"/>
        </w:tabs>
        <w:rPr>
          <w:del w:id="870" w:author="Martin Škára" w:date="2018-04-21T10:25:00Z"/>
          <w:rFonts w:asciiTheme="minorHAnsi" w:eastAsiaTheme="minorEastAsia" w:hAnsiTheme="minorHAnsi" w:cstheme="minorBidi"/>
          <w:noProof/>
          <w:sz w:val="22"/>
          <w:szCs w:val="22"/>
        </w:rPr>
      </w:pPr>
      <w:del w:id="871" w:author="Martin Škára" w:date="2018-04-21T10:25:00Z">
        <w:r w:rsidRPr="00FF620C" w:rsidDel="00FF620C">
          <w:rPr>
            <w:noProof/>
            <w:rPrChange w:id="872" w:author="Martin Škára" w:date="2018-04-21T10:25:00Z">
              <w:rPr>
                <w:rStyle w:val="Hypertextovodkaz"/>
                <w:noProof/>
              </w:rPr>
            </w:rPrChange>
          </w:rPr>
          <w:lastRenderedPageBreak/>
          <w:delText>Obrázek 1 - Zjednodušená struktura Media Query zápisu. [6]</w:delText>
        </w:r>
        <w:r w:rsidDel="00FF620C">
          <w:rPr>
            <w:noProof/>
            <w:webHidden/>
          </w:rPr>
          <w:tab/>
          <w:delText>12</w:delText>
        </w:r>
      </w:del>
    </w:p>
    <w:p w14:paraId="1B6997BB" w14:textId="7A70787A" w:rsidR="004E4A54" w:rsidDel="00FF620C" w:rsidRDefault="004E4A54">
      <w:pPr>
        <w:pStyle w:val="Seznamobrzk"/>
        <w:tabs>
          <w:tab w:val="right" w:leader="dot" w:pos="8777"/>
        </w:tabs>
        <w:rPr>
          <w:del w:id="873" w:author="Martin Škára" w:date="2018-04-21T10:25:00Z"/>
          <w:rFonts w:asciiTheme="minorHAnsi" w:eastAsiaTheme="minorEastAsia" w:hAnsiTheme="minorHAnsi" w:cstheme="minorBidi"/>
          <w:noProof/>
          <w:sz w:val="22"/>
          <w:szCs w:val="22"/>
        </w:rPr>
      </w:pPr>
      <w:del w:id="874" w:author="Martin Škára" w:date="2018-04-21T10:25:00Z">
        <w:r w:rsidRPr="00FF620C" w:rsidDel="00FF620C">
          <w:rPr>
            <w:noProof/>
            <w:rPrChange w:id="875" w:author="Martin Škára" w:date="2018-04-21T10:25:00Z">
              <w:rPr>
                <w:rStyle w:val="Hypertextovodkaz"/>
                <w:noProof/>
              </w:rPr>
            </w:rPrChange>
          </w:rPr>
          <w:delText>Obrázek 2- Schéma použití flexboxu [7]</w:delText>
        </w:r>
        <w:r w:rsidDel="00FF620C">
          <w:rPr>
            <w:noProof/>
            <w:webHidden/>
          </w:rPr>
          <w:tab/>
          <w:delText>13</w:delText>
        </w:r>
      </w:del>
    </w:p>
    <w:p w14:paraId="3CEE9349" w14:textId="7BE3A946" w:rsidR="004E4A54" w:rsidDel="00FF620C" w:rsidRDefault="004E4A54">
      <w:pPr>
        <w:pStyle w:val="Seznamobrzk"/>
        <w:tabs>
          <w:tab w:val="right" w:leader="dot" w:pos="8777"/>
        </w:tabs>
        <w:rPr>
          <w:del w:id="876" w:author="Martin Škára" w:date="2018-04-21T10:25:00Z"/>
          <w:rFonts w:asciiTheme="minorHAnsi" w:eastAsiaTheme="minorEastAsia" w:hAnsiTheme="minorHAnsi" w:cstheme="minorBidi"/>
          <w:noProof/>
          <w:sz w:val="22"/>
          <w:szCs w:val="22"/>
        </w:rPr>
      </w:pPr>
      <w:del w:id="877" w:author="Martin Škára" w:date="2018-04-21T10:25:00Z">
        <w:r w:rsidRPr="00FF620C" w:rsidDel="00FF620C">
          <w:rPr>
            <w:noProof/>
            <w:rPrChange w:id="878" w:author="Martin Škára" w:date="2018-04-21T10:25:00Z">
              <w:rPr>
                <w:rStyle w:val="Hypertextovodkaz"/>
                <w:noProof/>
              </w:rPr>
            </w:rPrChange>
          </w:rPr>
          <w:delText>Obrázek 3 - Zobrazení uvažovaných prvků na velkém rozlišení obrazovky [zdroj autor]</w:delText>
        </w:r>
        <w:r w:rsidDel="00FF620C">
          <w:rPr>
            <w:noProof/>
            <w:webHidden/>
          </w:rPr>
          <w:tab/>
          <w:delText>15</w:delText>
        </w:r>
      </w:del>
    </w:p>
    <w:p w14:paraId="279533C2" w14:textId="4649842E" w:rsidR="004E4A54" w:rsidDel="00FF620C" w:rsidRDefault="004E4A54">
      <w:pPr>
        <w:pStyle w:val="Seznamobrzk"/>
        <w:tabs>
          <w:tab w:val="right" w:leader="dot" w:pos="8777"/>
        </w:tabs>
        <w:rPr>
          <w:del w:id="879" w:author="Martin Škára" w:date="2018-04-21T10:25:00Z"/>
          <w:rFonts w:asciiTheme="minorHAnsi" w:eastAsiaTheme="minorEastAsia" w:hAnsiTheme="minorHAnsi" w:cstheme="minorBidi"/>
          <w:noProof/>
          <w:sz w:val="22"/>
          <w:szCs w:val="22"/>
        </w:rPr>
      </w:pPr>
      <w:del w:id="880" w:author="Martin Škára" w:date="2018-04-21T10:25:00Z">
        <w:r w:rsidRPr="00FF620C" w:rsidDel="00FF620C">
          <w:rPr>
            <w:noProof/>
            <w:rPrChange w:id="881" w:author="Martin Škára" w:date="2018-04-21T10:25:00Z">
              <w:rPr>
                <w:rStyle w:val="Hypertextovodkaz"/>
                <w:noProof/>
              </w:rPr>
            </w:rPrChange>
          </w:rPr>
          <w:delText>Obrázek 4 - Zobrazení uvažovaných prvků při menším rozlišení obrazovky [zdroj autor]</w:delText>
        </w:r>
        <w:r w:rsidDel="00FF620C">
          <w:rPr>
            <w:noProof/>
            <w:webHidden/>
          </w:rPr>
          <w:tab/>
          <w:delText>15</w:delText>
        </w:r>
      </w:del>
    </w:p>
    <w:p w14:paraId="21EF63F5" w14:textId="0440235C" w:rsidR="004E4A54" w:rsidDel="00FF620C" w:rsidRDefault="004E4A54">
      <w:pPr>
        <w:pStyle w:val="Seznamobrzk"/>
        <w:tabs>
          <w:tab w:val="right" w:leader="dot" w:pos="8777"/>
        </w:tabs>
        <w:rPr>
          <w:del w:id="882" w:author="Martin Škára" w:date="2018-04-21T10:25:00Z"/>
          <w:rFonts w:asciiTheme="minorHAnsi" w:eastAsiaTheme="minorEastAsia" w:hAnsiTheme="minorHAnsi" w:cstheme="minorBidi"/>
          <w:noProof/>
          <w:sz w:val="22"/>
          <w:szCs w:val="22"/>
        </w:rPr>
      </w:pPr>
      <w:del w:id="883" w:author="Martin Škára" w:date="2018-04-21T10:25:00Z">
        <w:r w:rsidRPr="00FF620C" w:rsidDel="00FF620C">
          <w:rPr>
            <w:noProof/>
            <w:rPrChange w:id="884" w:author="Martin Škára" w:date="2018-04-21T10:25:00Z">
              <w:rPr>
                <w:rStyle w:val="Hypertextovodkaz"/>
                <w:noProof/>
              </w:rPr>
            </w:rPrChange>
          </w:rPr>
          <w:delText>Obrázek 5 - Zobrazení uvažovaných prvků na nejmenším rozlišení obrazovky (např. mobilním telefonu) [zdroj autor]</w:delText>
        </w:r>
        <w:r w:rsidDel="00FF620C">
          <w:rPr>
            <w:noProof/>
            <w:webHidden/>
          </w:rPr>
          <w:tab/>
          <w:delText>15</w:delText>
        </w:r>
      </w:del>
    </w:p>
    <w:p w14:paraId="77DA769B" w14:textId="61773B7C" w:rsidR="004E4A54" w:rsidDel="00FF620C" w:rsidRDefault="004E4A54">
      <w:pPr>
        <w:pStyle w:val="Seznamobrzk"/>
        <w:tabs>
          <w:tab w:val="right" w:leader="dot" w:pos="8777"/>
        </w:tabs>
        <w:rPr>
          <w:del w:id="885" w:author="Martin Škára" w:date="2018-04-21T10:25:00Z"/>
          <w:rFonts w:asciiTheme="minorHAnsi" w:eastAsiaTheme="minorEastAsia" w:hAnsiTheme="minorHAnsi" w:cstheme="minorBidi"/>
          <w:noProof/>
          <w:sz w:val="22"/>
          <w:szCs w:val="22"/>
        </w:rPr>
      </w:pPr>
      <w:del w:id="886" w:author="Martin Škára" w:date="2018-04-21T10:25:00Z">
        <w:r w:rsidRPr="00FF620C" w:rsidDel="00FF620C">
          <w:rPr>
            <w:noProof/>
            <w:rPrChange w:id="887" w:author="Martin Škára" w:date="2018-04-21T10:25:00Z">
              <w:rPr>
                <w:rStyle w:val="Hypertextovodkaz"/>
                <w:noProof/>
              </w:rPr>
            </w:rPrChange>
          </w:rPr>
          <w:delText>Obrázek 6 - Ukázka komponenty Carousel vytvořené pomocí knihovny Bootstrap. Carousel je všeobecně uznávaný název pro tento druh komponenty. [11]</w:delText>
        </w:r>
        <w:r w:rsidDel="00FF620C">
          <w:rPr>
            <w:noProof/>
            <w:webHidden/>
          </w:rPr>
          <w:tab/>
          <w:delText>17</w:delText>
        </w:r>
      </w:del>
    </w:p>
    <w:p w14:paraId="130518E3" w14:textId="1EC56FDF" w:rsidR="004E4A54" w:rsidDel="00FF620C" w:rsidRDefault="004E4A54">
      <w:pPr>
        <w:pStyle w:val="Seznamobrzk"/>
        <w:tabs>
          <w:tab w:val="right" w:leader="dot" w:pos="8777"/>
        </w:tabs>
        <w:rPr>
          <w:del w:id="888" w:author="Martin Škára" w:date="2018-04-21T10:25:00Z"/>
          <w:rFonts w:asciiTheme="minorHAnsi" w:eastAsiaTheme="minorEastAsia" w:hAnsiTheme="minorHAnsi" w:cstheme="minorBidi"/>
          <w:noProof/>
          <w:sz w:val="22"/>
          <w:szCs w:val="22"/>
        </w:rPr>
      </w:pPr>
      <w:del w:id="889" w:author="Martin Škára" w:date="2018-04-21T10:25:00Z">
        <w:r w:rsidRPr="00FF620C" w:rsidDel="00FF620C">
          <w:rPr>
            <w:noProof/>
            <w:rPrChange w:id="890" w:author="Martin Škára" w:date="2018-04-21T10:25:00Z">
              <w:rPr>
                <w:rStyle w:val="Hypertextovodkaz"/>
                <w:noProof/>
              </w:rPr>
            </w:rPrChange>
          </w:rPr>
          <w:delText>Obrázek 7 - Ukázka komponenty modálního okna vytvořené pomocí knihovny Boostrap. Modal (či Modální okno) je všeobecně uznávaný název pro tento typ komponenty.[12]</w:delText>
        </w:r>
        <w:r w:rsidDel="00FF620C">
          <w:rPr>
            <w:noProof/>
            <w:webHidden/>
          </w:rPr>
          <w:tab/>
          <w:delText>18</w:delText>
        </w:r>
      </w:del>
    </w:p>
    <w:p w14:paraId="45988A9D" w14:textId="2E7222FA" w:rsidR="004E4A54" w:rsidDel="00FF620C" w:rsidRDefault="004E4A54">
      <w:pPr>
        <w:pStyle w:val="Seznamobrzk"/>
        <w:tabs>
          <w:tab w:val="right" w:leader="dot" w:pos="8777"/>
        </w:tabs>
        <w:rPr>
          <w:del w:id="891" w:author="Martin Škára" w:date="2018-04-21T10:25:00Z"/>
          <w:rFonts w:asciiTheme="minorHAnsi" w:eastAsiaTheme="minorEastAsia" w:hAnsiTheme="minorHAnsi" w:cstheme="minorBidi"/>
          <w:noProof/>
          <w:sz w:val="22"/>
          <w:szCs w:val="22"/>
        </w:rPr>
      </w:pPr>
      <w:del w:id="892" w:author="Martin Škára" w:date="2018-04-21T10:25:00Z">
        <w:r w:rsidRPr="00FF620C" w:rsidDel="00FF620C">
          <w:rPr>
            <w:noProof/>
            <w:rPrChange w:id="893" w:author="Martin Škára" w:date="2018-04-21T10:25:00Z">
              <w:rPr>
                <w:rStyle w:val="Hypertextovodkaz"/>
                <w:noProof/>
              </w:rPr>
            </w:rPrChange>
          </w:rPr>
          <w:delText>Obrázek 8 - Typická ukázka webové stránky vytvořené pomocí bootstrapu [12]</w:delText>
        </w:r>
        <w:r w:rsidDel="00FF620C">
          <w:rPr>
            <w:noProof/>
            <w:webHidden/>
          </w:rPr>
          <w:tab/>
          <w:delText>24</w:delText>
        </w:r>
      </w:del>
    </w:p>
    <w:p w14:paraId="080A9430" w14:textId="2624857A" w:rsidR="004E4A54" w:rsidDel="00FF620C" w:rsidRDefault="004E4A54">
      <w:pPr>
        <w:pStyle w:val="Seznamobrzk"/>
        <w:tabs>
          <w:tab w:val="right" w:leader="dot" w:pos="8777"/>
        </w:tabs>
        <w:rPr>
          <w:del w:id="894" w:author="Martin Škára" w:date="2018-04-21T10:25:00Z"/>
          <w:rFonts w:asciiTheme="minorHAnsi" w:eastAsiaTheme="minorEastAsia" w:hAnsiTheme="minorHAnsi" w:cstheme="minorBidi"/>
          <w:noProof/>
          <w:sz w:val="22"/>
          <w:szCs w:val="22"/>
        </w:rPr>
      </w:pPr>
      <w:del w:id="895" w:author="Martin Škára" w:date="2018-04-21T10:25:00Z">
        <w:r w:rsidRPr="00FF620C" w:rsidDel="00FF620C">
          <w:rPr>
            <w:noProof/>
            <w:rPrChange w:id="896" w:author="Martin Škára" w:date="2018-04-21T10:25:00Z">
              <w:rPr>
                <w:rStyle w:val="Hypertextovodkaz"/>
                <w:noProof/>
              </w:rPr>
            </w:rPrChange>
          </w:rPr>
          <w:delText>Obrázek 9 - Centrování více prvků v řádku v rámci grid systému. Ve vrchní části je vidět centrování Float Grid systému knihovny Foundation. V dolní části je takové centrování, které by autor práce preferoval. [19] [zdroj autor]</w:delText>
        </w:r>
        <w:r w:rsidDel="00FF620C">
          <w:rPr>
            <w:noProof/>
            <w:webHidden/>
          </w:rPr>
          <w:tab/>
          <w:delText>26</w:delText>
        </w:r>
      </w:del>
    </w:p>
    <w:p w14:paraId="18E39F2D" w14:textId="526D30FE" w:rsidR="004E4A54" w:rsidDel="00FF620C" w:rsidRDefault="004E4A54">
      <w:pPr>
        <w:pStyle w:val="Seznamobrzk"/>
        <w:tabs>
          <w:tab w:val="right" w:leader="dot" w:pos="8777"/>
        </w:tabs>
        <w:rPr>
          <w:del w:id="897" w:author="Martin Škára" w:date="2018-04-21T10:25:00Z"/>
          <w:rFonts w:asciiTheme="minorHAnsi" w:eastAsiaTheme="minorEastAsia" w:hAnsiTheme="minorHAnsi" w:cstheme="minorBidi"/>
          <w:noProof/>
          <w:sz w:val="22"/>
          <w:szCs w:val="22"/>
        </w:rPr>
      </w:pPr>
      <w:del w:id="898" w:author="Martin Škára" w:date="2018-04-21T10:25:00Z">
        <w:r w:rsidRPr="00FF620C" w:rsidDel="00FF620C">
          <w:rPr>
            <w:noProof/>
            <w:rPrChange w:id="899" w:author="Martin Škára" w:date="2018-04-21T10:25:00Z">
              <w:rPr>
                <w:rStyle w:val="Hypertextovodkaz"/>
                <w:noProof/>
              </w:rPr>
            </w:rPrChange>
          </w:rPr>
          <w:delText>Obrázek 10 - Ukázka sloupců s třídami shrink a auto. Sloupec s textem Shrink má šířku postačujícím rozměrům jeho obsahu a druhý sloupec se rozprostřel do zbytku prostoru řádku [19]</w:delText>
        </w:r>
        <w:r w:rsidDel="00FF620C">
          <w:rPr>
            <w:noProof/>
            <w:webHidden/>
          </w:rPr>
          <w:tab/>
          <w:delText>27</w:delText>
        </w:r>
      </w:del>
    </w:p>
    <w:p w14:paraId="6F5E3B7D" w14:textId="3772DB78" w:rsidR="004E4A54" w:rsidDel="00FF620C" w:rsidRDefault="004E4A54">
      <w:pPr>
        <w:pStyle w:val="Seznamobrzk"/>
        <w:tabs>
          <w:tab w:val="right" w:leader="dot" w:pos="8777"/>
        </w:tabs>
        <w:rPr>
          <w:del w:id="900" w:author="Martin Škára" w:date="2018-04-21T10:25:00Z"/>
          <w:rFonts w:asciiTheme="minorHAnsi" w:eastAsiaTheme="minorEastAsia" w:hAnsiTheme="minorHAnsi" w:cstheme="minorBidi"/>
          <w:noProof/>
          <w:sz w:val="22"/>
          <w:szCs w:val="22"/>
        </w:rPr>
      </w:pPr>
      <w:del w:id="901" w:author="Martin Škára" w:date="2018-04-21T10:25:00Z">
        <w:r w:rsidRPr="00FF620C" w:rsidDel="00FF620C">
          <w:rPr>
            <w:noProof/>
            <w:rPrChange w:id="902" w:author="Martin Škára" w:date="2018-04-21T10:25:00Z">
              <w:rPr>
                <w:rStyle w:val="Hypertextovodkaz"/>
                <w:noProof/>
              </w:rPr>
            </w:rPrChange>
          </w:rPr>
          <w:delText>Obrázek 11 - Ukázka chování tříd column. První sloupec zabírá tři čtvrtiny místa řádku. Další sloupce bez tříd definující velikost si zbylý obsah řádku rovnoměrně rozdělí. [21]</w:delText>
        </w:r>
        <w:r w:rsidDel="00FF620C">
          <w:rPr>
            <w:noProof/>
            <w:webHidden/>
          </w:rPr>
          <w:tab/>
          <w:delText>30</w:delText>
        </w:r>
      </w:del>
    </w:p>
    <w:p w14:paraId="0D1D28D1" w14:textId="3F022924" w:rsidR="004E4A54" w:rsidDel="00FF620C" w:rsidRDefault="004E4A54">
      <w:pPr>
        <w:pStyle w:val="Seznamobrzk"/>
        <w:tabs>
          <w:tab w:val="right" w:leader="dot" w:pos="8777"/>
        </w:tabs>
        <w:rPr>
          <w:del w:id="903" w:author="Martin Škára" w:date="2018-04-21T10:25:00Z"/>
          <w:rFonts w:asciiTheme="minorHAnsi" w:eastAsiaTheme="minorEastAsia" w:hAnsiTheme="minorHAnsi" w:cstheme="minorBidi"/>
          <w:noProof/>
          <w:sz w:val="22"/>
          <w:szCs w:val="22"/>
        </w:rPr>
      </w:pPr>
      <w:del w:id="904" w:author="Martin Škára" w:date="2018-04-21T10:25:00Z">
        <w:r w:rsidRPr="00FF620C" w:rsidDel="00FF620C">
          <w:rPr>
            <w:noProof/>
            <w:rPrChange w:id="905" w:author="Martin Škára" w:date="2018-04-21T10:25:00Z">
              <w:rPr>
                <w:rStyle w:val="Hypertextovodkaz"/>
                <w:noProof/>
              </w:rPr>
            </w:rPrChange>
          </w:rPr>
          <w:delText>Obrázek 12 - Příklad vytvořený pomocí tile grid systému knihovny Bulma [21]</w:delText>
        </w:r>
        <w:r w:rsidDel="00FF620C">
          <w:rPr>
            <w:noProof/>
            <w:webHidden/>
          </w:rPr>
          <w:tab/>
          <w:delText>30</w:delText>
        </w:r>
      </w:del>
    </w:p>
    <w:p w14:paraId="32B39DE3" w14:textId="2CC7E953" w:rsidR="004E4A54" w:rsidDel="00FF620C" w:rsidRDefault="004E4A54">
      <w:pPr>
        <w:pStyle w:val="Seznamobrzk"/>
        <w:tabs>
          <w:tab w:val="right" w:leader="dot" w:pos="8777"/>
        </w:tabs>
        <w:rPr>
          <w:del w:id="906" w:author="Martin Škára" w:date="2018-04-21T10:25:00Z"/>
          <w:rFonts w:asciiTheme="minorHAnsi" w:eastAsiaTheme="minorEastAsia" w:hAnsiTheme="minorHAnsi" w:cstheme="minorBidi"/>
          <w:noProof/>
          <w:sz w:val="22"/>
          <w:szCs w:val="22"/>
        </w:rPr>
      </w:pPr>
      <w:del w:id="907" w:author="Martin Škára" w:date="2018-04-21T10:25:00Z">
        <w:r w:rsidRPr="00FF620C" w:rsidDel="00FF620C">
          <w:rPr>
            <w:noProof/>
            <w:rPrChange w:id="908" w:author="Martin Škára" w:date="2018-04-21T10:25:00Z">
              <w:rPr>
                <w:rStyle w:val="Hypertextovodkaz"/>
                <w:noProof/>
              </w:rPr>
            </w:rPrChange>
          </w:rPr>
          <w:delText>Obrázek 13 - Schéma struktury knihovny [zdroj autor]</w:delText>
        </w:r>
        <w:r w:rsidDel="00FF620C">
          <w:rPr>
            <w:noProof/>
            <w:webHidden/>
          </w:rPr>
          <w:tab/>
          <w:delText>33</w:delText>
        </w:r>
      </w:del>
    </w:p>
    <w:p w14:paraId="2FBCDDA4" w14:textId="5E5977F0" w:rsidR="004E4A54" w:rsidDel="00FF620C" w:rsidRDefault="004E4A54">
      <w:pPr>
        <w:pStyle w:val="Seznamobrzk"/>
        <w:tabs>
          <w:tab w:val="right" w:leader="dot" w:pos="8777"/>
        </w:tabs>
        <w:rPr>
          <w:del w:id="909" w:author="Martin Škára" w:date="2018-04-21T10:25:00Z"/>
          <w:rFonts w:asciiTheme="minorHAnsi" w:eastAsiaTheme="minorEastAsia" w:hAnsiTheme="minorHAnsi" w:cstheme="minorBidi"/>
          <w:noProof/>
          <w:sz w:val="22"/>
          <w:szCs w:val="22"/>
        </w:rPr>
      </w:pPr>
      <w:del w:id="910" w:author="Martin Škára" w:date="2018-04-21T10:25:00Z">
        <w:r w:rsidRPr="00FF620C" w:rsidDel="00FF620C">
          <w:rPr>
            <w:noProof/>
            <w:rPrChange w:id="911" w:author="Martin Škára" w:date="2018-04-21T10:25:00Z">
              <w:rPr>
                <w:rStyle w:val="Hypertextovodkaz"/>
                <w:noProof/>
              </w:rPr>
            </w:rPrChange>
          </w:rPr>
          <w:delText>Obrázek 14 - Wireframe mobilního zobrazení menu (nalevo před otevřením a napravo po otevření menu kliknutím na tzv. hamburger ikonu vpravo nahoře). Takovým menu se říká hamburger menu. [zdroj autor]</w:delText>
        </w:r>
        <w:r w:rsidDel="00FF620C">
          <w:rPr>
            <w:noProof/>
            <w:webHidden/>
          </w:rPr>
          <w:tab/>
          <w:delText>34</w:delText>
        </w:r>
      </w:del>
    </w:p>
    <w:p w14:paraId="7B8F9DB0" w14:textId="65F7FE14" w:rsidR="004E4A54" w:rsidDel="00FF620C" w:rsidRDefault="004E4A54">
      <w:pPr>
        <w:pStyle w:val="Seznamobrzk"/>
        <w:tabs>
          <w:tab w:val="right" w:leader="dot" w:pos="8777"/>
        </w:tabs>
        <w:rPr>
          <w:del w:id="912" w:author="Martin Škára" w:date="2018-04-21T10:25:00Z"/>
          <w:rFonts w:asciiTheme="minorHAnsi" w:eastAsiaTheme="minorEastAsia" w:hAnsiTheme="minorHAnsi" w:cstheme="minorBidi"/>
          <w:noProof/>
          <w:sz w:val="22"/>
          <w:szCs w:val="22"/>
        </w:rPr>
      </w:pPr>
      <w:del w:id="913" w:author="Martin Škára" w:date="2018-04-21T10:25:00Z">
        <w:r w:rsidRPr="00FF620C" w:rsidDel="00FF620C">
          <w:rPr>
            <w:noProof/>
            <w:rPrChange w:id="914" w:author="Martin Škára" w:date="2018-04-21T10:25:00Z">
              <w:rPr>
                <w:rStyle w:val="Hypertextovodkaz"/>
                <w:noProof/>
              </w:rPr>
            </w:rPrChange>
          </w:rPr>
          <w:delText>Obrázek 15 - Wireframe klasického zobrazení horizontálního menu [zdroj autor]</w:delText>
        </w:r>
        <w:r w:rsidDel="00FF620C">
          <w:rPr>
            <w:noProof/>
            <w:webHidden/>
          </w:rPr>
          <w:tab/>
          <w:delText>35</w:delText>
        </w:r>
      </w:del>
    </w:p>
    <w:p w14:paraId="4FA16338" w14:textId="0B894A7E" w:rsidR="004E4A54" w:rsidDel="00FF620C" w:rsidRDefault="004E4A54">
      <w:pPr>
        <w:pStyle w:val="Seznamobrzk"/>
        <w:tabs>
          <w:tab w:val="right" w:leader="dot" w:pos="8777"/>
        </w:tabs>
        <w:rPr>
          <w:del w:id="915" w:author="Martin Škára" w:date="2018-04-21T10:25:00Z"/>
          <w:rFonts w:asciiTheme="minorHAnsi" w:eastAsiaTheme="minorEastAsia" w:hAnsiTheme="minorHAnsi" w:cstheme="minorBidi"/>
          <w:noProof/>
          <w:sz w:val="22"/>
          <w:szCs w:val="22"/>
        </w:rPr>
      </w:pPr>
      <w:del w:id="916" w:author="Martin Škára" w:date="2018-04-21T10:25:00Z">
        <w:r w:rsidRPr="00FF620C" w:rsidDel="00FF620C">
          <w:rPr>
            <w:noProof/>
            <w:rPrChange w:id="917" w:author="Martin Škára" w:date="2018-04-21T10:25:00Z">
              <w:rPr>
                <w:rStyle w:val="Hypertextovodkaz"/>
                <w:noProof/>
              </w:rPr>
            </w:rPrChange>
          </w:rPr>
          <w:delText>Obrázek 16 - Wireframe klasického zobrazení vertikálního menu [zdroj autor]</w:delText>
        </w:r>
        <w:r w:rsidDel="00FF620C">
          <w:rPr>
            <w:noProof/>
            <w:webHidden/>
          </w:rPr>
          <w:tab/>
          <w:delText>35</w:delText>
        </w:r>
      </w:del>
    </w:p>
    <w:p w14:paraId="7D6845F7" w14:textId="387D4557" w:rsidR="004E4A54" w:rsidDel="00FF620C" w:rsidRDefault="004E4A54">
      <w:pPr>
        <w:pStyle w:val="Seznamobrzk"/>
        <w:tabs>
          <w:tab w:val="right" w:leader="dot" w:pos="8777"/>
        </w:tabs>
        <w:rPr>
          <w:del w:id="918" w:author="Martin Škára" w:date="2018-04-21T10:25:00Z"/>
          <w:rFonts w:asciiTheme="minorHAnsi" w:eastAsiaTheme="minorEastAsia" w:hAnsiTheme="minorHAnsi" w:cstheme="minorBidi"/>
          <w:noProof/>
          <w:sz w:val="22"/>
          <w:szCs w:val="22"/>
        </w:rPr>
      </w:pPr>
      <w:del w:id="919" w:author="Martin Škára" w:date="2018-04-21T10:25:00Z">
        <w:r w:rsidRPr="00FF620C" w:rsidDel="00FF620C">
          <w:rPr>
            <w:noProof/>
            <w:rPrChange w:id="920" w:author="Martin Škára" w:date="2018-04-21T10:25:00Z">
              <w:rPr>
                <w:rStyle w:val="Hypertextovodkaz"/>
                <w:noProof/>
              </w:rPr>
            </w:rPrChange>
          </w:rPr>
          <w:delText>Obrázek 17 - Wiframe komponenty záložek [zdroj autor]</w:delText>
        </w:r>
        <w:r w:rsidDel="00FF620C">
          <w:rPr>
            <w:noProof/>
            <w:webHidden/>
          </w:rPr>
          <w:tab/>
          <w:delText>35</w:delText>
        </w:r>
      </w:del>
    </w:p>
    <w:p w14:paraId="245100C7" w14:textId="4D488A76" w:rsidR="004E4A54" w:rsidDel="00FF620C" w:rsidRDefault="004E4A54">
      <w:pPr>
        <w:pStyle w:val="Seznamobrzk"/>
        <w:tabs>
          <w:tab w:val="right" w:leader="dot" w:pos="8777"/>
        </w:tabs>
        <w:rPr>
          <w:del w:id="921" w:author="Martin Škára" w:date="2018-04-21T10:25:00Z"/>
          <w:rFonts w:asciiTheme="minorHAnsi" w:eastAsiaTheme="minorEastAsia" w:hAnsiTheme="minorHAnsi" w:cstheme="minorBidi"/>
          <w:noProof/>
          <w:sz w:val="22"/>
          <w:szCs w:val="22"/>
        </w:rPr>
      </w:pPr>
      <w:del w:id="922" w:author="Martin Škára" w:date="2018-04-21T10:25:00Z">
        <w:r w:rsidRPr="00FF620C" w:rsidDel="00FF620C">
          <w:rPr>
            <w:noProof/>
            <w:rPrChange w:id="923" w:author="Martin Škára" w:date="2018-04-21T10:25:00Z">
              <w:rPr>
                <w:rStyle w:val="Hypertextovodkaz"/>
                <w:noProof/>
              </w:rPr>
            </w:rPrChange>
          </w:rPr>
          <w:delText>Obrázek 18 - Wireframe komponenty modálního okna [zdroj autor]</w:delText>
        </w:r>
        <w:r w:rsidDel="00FF620C">
          <w:rPr>
            <w:noProof/>
            <w:webHidden/>
          </w:rPr>
          <w:tab/>
          <w:delText>36</w:delText>
        </w:r>
      </w:del>
    </w:p>
    <w:p w14:paraId="5297A96F" w14:textId="263D3FBB" w:rsidR="004E4A54" w:rsidDel="00FF620C" w:rsidRDefault="004E4A54">
      <w:pPr>
        <w:pStyle w:val="Seznamobrzk"/>
        <w:tabs>
          <w:tab w:val="right" w:leader="dot" w:pos="8777"/>
        </w:tabs>
        <w:rPr>
          <w:del w:id="924" w:author="Martin Škára" w:date="2018-04-21T10:25:00Z"/>
          <w:rFonts w:asciiTheme="minorHAnsi" w:eastAsiaTheme="minorEastAsia" w:hAnsiTheme="minorHAnsi" w:cstheme="minorBidi"/>
          <w:noProof/>
          <w:sz w:val="22"/>
          <w:szCs w:val="22"/>
        </w:rPr>
      </w:pPr>
      <w:del w:id="925" w:author="Martin Škára" w:date="2018-04-21T10:25:00Z">
        <w:r w:rsidRPr="00FF620C" w:rsidDel="00FF620C">
          <w:rPr>
            <w:noProof/>
            <w:rPrChange w:id="926" w:author="Martin Škára" w:date="2018-04-21T10:25:00Z">
              <w:rPr>
                <w:rStyle w:val="Hypertextovodkaz"/>
                <w:noProof/>
              </w:rPr>
            </w:rPrChange>
          </w:rPr>
          <w:delText>Obrázek 19 - Struktura SCSS části knihovny [zdroj autor]</w:delText>
        </w:r>
        <w:r w:rsidDel="00FF620C">
          <w:rPr>
            <w:noProof/>
            <w:webHidden/>
          </w:rPr>
          <w:tab/>
          <w:delText>38</w:delText>
        </w:r>
      </w:del>
    </w:p>
    <w:p w14:paraId="1F4BEAAE" w14:textId="099D70F4" w:rsidR="004E4A54" w:rsidDel="00FF620C" w:rsidRDefault="004E4A54">
      <w:pPr>
        <w:pStyle w:val="Seznamobrzk"/>
        <w:tabs>
          <w:tab w:val="right" w:leader="dot" w:pos="8777"/>
        </w:tabs>
        <w:rPr>
          <w:del w:id="927" w:author="Martin Škára" w:date="2018-04-21T10:25:00Z"/>
          <w:rFonts w:asciiTheme="minorHAnsi" w:eastAsiaTheme="minorEastAsia" w:hAnsiTheme="minorHAnsi" w:cstheme="minorBidi"/>
          <w:noProof/>
          <w:sz w:val="22"/>
          <w:szCs w:val="22"/>
        </w:rPr>
      </w:pPr>
      <w:del w:id="928" w:author="Martin Škára" w:date="2018-04-21T10:25:00Z">
        <w:r w:rsidRPr="00FF620C" w:rsidDel="00FF620C">
          <w:rPr>
            <w:noProof/>
            <w:rPrChange w:id="929" w:author="Martin Škára" w:date="2018-04-21T10:25:00Z">
              <w:rPr>
                <w:rStyle w:val="Hypertextovodkaz"/>
                <w:noProof/>
              </w:rPr>
            </w:rPrChange>
          </w:rPr>
          <w:delText>Obrázek 20 - Ukázka uvažovaného příkladu z obrázků 3-5 vytvořená pomocí knihovny skar-is. První řádek představuje zobrazení prvků na desktopovém rozlišení, druhý na tabletu a poslední na mobilním telefonu. [zdroj autor]</w:delText>
        </w:r>
        <w:r w:rsidDel="00FF620C">
          <w:rPr>
            <w:noProof/>
            <w:webHidden/>
          </w:rPr>
          <w:tab/>
          <w:delText>41</w:delText>
        </w:r>
      </w:del>
    </w:p>
    <w:p w14:paraId="3E76E981" w14:textId="21F9F308" w:rsidR="004E4A54" w:rsidDel="00FF620C" w:rsidRDefault="004E4A54">
      <w:pPr>
        <w:pStyle w:val="Seznamobrzk"/>
        <w:tabs>
          <w:tab w:val="right" w:leader="dot" w:pos="8777"/>
        </w:tabs>
        <w:rPr>
          <w:del w:id="930" w:author="Martin Škára" w:date="2018-04-21T10:25:00Z"/>
          <w:rFonts w:asciiTheme="minorHAnsi" w:eastAsiaTheme="minorEastAsia" w:hAnsiTheme="minorHAnsi" w:cstheme="minorBidi"/>
          <w:noProof/>
          <w:sz w:val="22"/>
          <w:szCs w:val="22"/>
        </w:rPr>
      </w:pPr>
      <w:del w:id="931" w:author="Martin Škára" w:date="2018-04-21T10:25:00Z">
        <w:r w:rsidRPr="00FF620C" w:rsidDel="00FF620C">
          <w:rPr>
            <w:noProof/>
            <w:rPrChange w:id="932" w:author="Martin Škára" w:date="2018-04-21T10:25:00Z">
              <w:rPr>
                <w:rStyle w:val="Hypertextovodkaz"/>
                <w:noProof/>
              </w:rPr>
            </w:rPrChange>
          </w:rPr>
          <w:delText>Obrázek 21 - Textové komponenty vytvořené knihovny [zdroj autor]</w:delText>
        </w:r>
        <w:r w:rsidDel="00FF620C">
          <w:rPr>
            <w:noProof/>
            <w:webHidden/>
          </w:rPr>
          <w:tab/>
          <w:delText>43</w:delText>
        </w:r>
      </w:del>
    </w:p>
    <w:p w14:paraId="72E8E0F6" w14:textId="0D124D29" w:rsidR="004E4A54" w:rsidDel="00FF620C" w:rsidRDefault="004E4A54">
      <w:pPr>
        <w:pStyle w:val="Seznamobrzk"/>
        <w:tabs>
          <w:tab w:val="right" w:leader="dot" w:pos="8777"/>
        </w:tabs>
        <w:rPr>
          <w:del w:id="933" w:author="Martin Škára" w:date="2018-04-21T10:25:00Z"/>
          <w:rFonts w:asciiTheme="minorHAnsi" w:eastAsiaTheme="minorEastAsia" w:hAnsiTheme="minorHAnsi" w:cstheme="minorBidi"/>
          <w:noProof/>
          <w:sz w:val="22"/>
          <w:szCs w:val="22"/>
        </w:rPr>
      </w:pPr>
      <w:del w:id="934" w:author="Martin Škára" w:date="2018-04-21T10:25:00Z">
        <w:r w:rsidRPr="00FF620C" w:rsidDel="00FF620C">
          <w:rPr>
            <w:noProof/>
            <w:rPrChange w:id="935" w:author="Martin Škára" w:date="2018-04-21T10:25:00Z">
              <w:rPr>
                <w:rStyle w:val="Hypertextovodkaz"/>
                <w:noProof/>
              </w:rPr>
            </w:rPrChange>
          </w:rPr>
          <w:delText>Obrázek 22 - Komponenta drobečkové navigace vytvořené knihovny [zdroj autor]</w:delText>
        </w:r>
        <w:r w:rsidDel="00FF620C">
          <w:rPr>
            <w:noProof/>
            <w:webHidden/>
          </w:rPr>
          <w:tab/>
          <w:delText>43</w:delText>
        </w:r>
      </w:del>
    </w:p>
    <w:p w14:paraId="6B0B3B2B" w14:textId="072ABAFA" w:rsidR="004E4A54" w:rsidDel="00FF620C" w:rsidRDefault="004E4A54">
      <w:pPr>
        <w:pStyle w:val="Seznamobrzk"/>
        <w:tabs>
          <w:tab w:val="right" w:leader="dot" w:pos="8777"/>
        </w:tabs>
        <w:rPr>
          <w:del w:id="936" w:author="Martin Škára" w:date="2018-04-21T10:25:00Z"/>
          <w:rFonts w:asciiTheme="minorHAnsi" w:eastAsiaTheme="minorEastAsia" w:hAnsiTheme="minorHAnsi" w:cstheme="minorBidi"/>
          <w:noProof/>
          <w:sz w:val="22"/>
          <w:szCs w:val="22"/>
        </w:rPr>
      </w:pPr>
      <w:del w:id="937" w:author="Martin Škára" w:date="2018-04-21T10:25:00Z">
        <w:r w:rsidRPr="00FF620C" w:rsidDel="00FF620C">
          <w:rPr>
            <w:noProof/>
            <w:rPrChange w:id="938" w:author="Martin Škára" w:date="2018-04-21T10:25:00Z">
              <w:rPr>
                <w:rStyle w:val="Hypertextovodkaz"/>
                <w:noProof/>
              </w:rPr>
            </w:rPrChange>
          </w:rPr>
          <w:delText>Obrázek 23 - Ukázka komponenty Carousel vytvořené knihovny [zdroj autor]</w:delText>
        </w:r>
        <w:r w:rsidDel="00FF620C">
          <w:rPr>
            <w:noProof/>
            <w:webHidden/>
          </w:rPr>
          <w:tab/>
          <w:delText>44</w:delText>
        </w:r>
      </w:del>
    </w:p>
    <w:p w14:paraId="28E9DFED" w14:textId="671A1DBF" w:rsidR="004E4A54" w:rsidDel="00FF620C" w:rsidRDefault="004E4A54">
      <w:pPr>
        <w:pStyle w:val="Seznamobrzk"/>
        <w:tabs>
          <w:tab w:val="right" w:leader="dot" w:pos="8777"/>
        </w:tabs>
        <w:rPr>
          <w:del w:id="939" w:author="Martin Škára" w:date="2018-04-21T10:25:00Z"/>
          <w:rFonts w:asciiTheme="minorHAnsi" w:eastAsiaTheme="minorEastAsia" w:hAnsiTheme="minorHAnsi" w:cstheme="minorBidi"/>
          <w:noProof/>
          <w:sz w:val="22"/>
          <w:szCs w:val="22"/>
        </w:rPr>
      </w:pPr>
      <w:del w:id="940" w:author="Martin Škára" w:date="2018-04-21T10:25:00Z">
        <w:r w:rsidRPr="00FF620C" w:rsidDel="00FF620C">
          <w:rPr>
            <w:noProof/>
            <w:rPrChange w:id="941" w:author="Martin Škára" w:date="2018-04-21T10:25:00Z">
              <w:rPr>
                <w:rStyle w:val="Hypertextovodkaz"/>
                <w:noProof/>
              </w:rPr>
            </w:rPrChange>
          </w:rPr>
          <w:delText>Obrázek 24 - Ukázka formulářových komponent vytvořené knihovny [zdroj autor]</w:delText>
        </w:r>
        <w:r w:rsidDel="00FF620C">
          <w:rPr>
            <w:noProof/>
            <w:webHidden/>
          </w:rPr>
          <w:tab/>
          <w:delText>45</w:delText>
        </w:r>
      </w:del>
    </w:p>
    <w:p w14:paraId="2F4051F4" w14:textId="4EBC4AAD" w:rsidR="004E4A54" w:rsidDel="00FF620C" w:rsidRDefault="004E4A54">
      <w:pPr>
        <w:pStyle w:val="Seznamobrzk"/>
        <w:tabs>
          <w:tab w:val="right" w:leader="dot" w:pos="8777"/>
        </w:tabs>
        <w:rPr>
          <w:del w:id="942" w:author="Martin Škára" w:date="2018-04-21T10:25:00Z"/>
          <w:rFonts w:asciiTheme="minorHAnsi" w:eastAsiaTheme="minorEastAsia" w:hAnsiTheme="minorHAnsi" w:cstheme="minorBidi"/>
          <w:noProof/>
          <w:sz w:val="22"/>
          <w:szCs w:val="22"/>
        </w:rPr>
      </w:pPr>
      <w:del w:id="943" w:author="Martin Škára" w:date="2018-04-21T10:25:00Z">
        <w:r w:rsidRPr="00FF620C" w:rsidDel="00FF620C">
          <w:rPr>
            <w:noProof/>
            <w:rPrChange w:id="944" w:author="Martin Škára" w:date="2018-04-21T10:25:00Z">
              <w:rPr>
                <w:rStyle w:val="Hypertextovodkaz"/>
                <w:noProof/>
              </w:rPr>
            </w:rPrChange>
          </w:rPr>
          <w:delText>Obrázek 25 - Hamburger zobrazení menu komponenty vytvořené knihovny [zdroj autor]</w:delText>
        </w:r>
        <w:r w:rsidDel="00FF620C">
          <w:rPr>
            <w:noProof/>
            <w:webHidden/>
          </w:rPr>
          <w:tab/>
          <w:delText>46</w:delText>
        </w:r>
      </w:del>
    </w:p>
    <w:p w14:paraId="5194C2B9" w14:textId="17A5C173" w:rsidR="004E4A54" w:rsidDel="00FF620C" w:rsidRDefault="004E4A54">
      <w:pPr>
        <w:pStyle w:val="Seznamobrzk"/>
        <w:tabs>
          <w:tab w:val="right" w:leader="dot" w:pos="8777"/>
        </w:tabs>
        <w:rPr>
          <w:del w:id="945" w:author="Martin Škára" w:date="2018-04-21T10:25:00Z"/>
          <w:rFonts w:asciiTheme="minorHAnsi" w:eastAsiaTheme="minorEastAsia" w:hAnsiTheme="minorHAnsi" w:cstheme="minorBidi"/>
          <w:noProof/>
          <w:sz w:val="22"/>
          <w:szCs w:val="22"/>
        </w:rPr>
      </w:pPr>
      <w:del w:id="946" w:author="Martin Škára" w:date="2018-04-21T10:25:00Z">
        <w:r w:rsidRPr="00FF620C" w:rsidDel="00FF620C">
          <w:rPr>
            <w:noProof/>
            <w:rPrChange w:id="947" w:author="Martin Škára" w:date="2018-04-21T10:25:00Z">
              <w:rPr>
                <w:rStyle w:val="Hypertextovodkaz"/>
                <w:noProof/>
              </w:rPr>
            </w:rPrChange>
          </w:rPr>
          <w:delText>Obrázek 26 - Normální zobrazení menu komponenty vytvořené knihovny (horizontální) [zdroj autor]</w:delText>
        </w:r>
        <w:r w:rsidDel="00FF620C">
          <w:rPr>
            <w:noProof/>
            <w:webHidden/>
          </w:rPr>
          <w:tab/>
          <w:delText>46</w:delText>
        </w:r>
      </w:del>
    </w:p>
    <w:p w14:paraId="52FF1F2E" w14:textId="62B8741D" w:rsidR="004E4A54" w:rsidDel="00FF620C" w:rsidRDefault="004E4A54">
      <w:pPr>
        <w:pStyle w:val="Seznamobrzk"/>
        <w:tabs>
          <w:tab w:val="right" w:leader="dot" w:pos="8777"/>
        </w:tabs>
        <w:rPr>
          <w:del w:id="948" w:author="Martin Škára" w:date="2018-04-21T10:25:00Z"/>
          <w:rFonts w:asciiTheme="minorHAnsi" w:eastAsiaTheme="minorEastAsia" w:hAnsiTheme="minorHAnsi" w:cstheme="minorBidi"/>
          <w:noProof/>
          <w:sz w:val="22"/>
          <w:szCs w:val="22"/>
        </w:rPr>
      </w:pPr>
      <w:del w:id="949" w:author="Martin Škára" w:date="2018-04-21T10:25:00Z">
        <w:r w:rsidRPr="00FF620C" w:rsidDel="00FF620C">
          <w:rPr>
            <w:noProof/>
            <w:rPrChange w:id="950" w:author="Martin Škára" w:date="2018-04-21T10:25:00Z">
              <w:rPr>
                <w:rStyle w:val="Hypertextovodkaz"/>
                <w:noProof/>
              </w:rPr>
            </w:rPrChange>
          </w:rPr>
          <w:delText>Obrázek 27 - Normální zobrazení komponenty vytvořené knihovny (vertikální) [zdroj autor]</w:delText>
        </w:r>
        <w:r w:rsidDel="00FF620C">
          <w:rPr>
            <w:noProof/>
            <w:webHidden/>
          </w:rPr>
          <w:tab/>
          <w:delText>46</w:delText>
        </w:r>
      </w:del>
    </w:p>
    <w:p w14:paraId="205BF7BD" w14:textId="03F3220C" w:rsidR="004E4A54" w:rsidDel="00FF620C" w:rsidRDefault="004E4A54">
      <w:pPr>
        <w:pStyle w:val="Seznamobrzk"/>
        <w:tabs>
          <w:tab w:val="right" w:leader="dot" w:pos="8777"/>
        </w:tabs>
        <w:rPr>
          <w:del w:id="951" w:author="Martin Škára" w:date="2018-04-21T10:25:00Z"/>
          <w:rFonts w:asciiTheme="minorHAnsi" w:eastAsiaTheme="minorEastAsia" w:hAnsiTheme="minorHAnsi" w:cstheme="minorBidi"/>
          <w:noProof/>
          <w:sz w:val="22"/>
          <w:szCs w:val="22"/>
        </w:rPr>
      </w:pPr>
      <w:del w:id="952" w:author="Martin Škára" w:date="2018-04-21T10:25:00Z">
        <w:r w:rsidRPr="00FF620C" w:rsidDel="00FF620C">
          <w:rPr>
            <w:noProof/>
            <w:rPrChange w:id="953" w:author="Martin Škára" w:date="2018-04-21T10:25:00Z">
              <w:rPr>
                <w:rStyle w:val="Hypertextovodkaz"/>
                <w:noProof/>
              </w:rPr>
            </w:rPrChange>
          </w:rPr>
          <w:delText>Obrázek 28 - Ukázka komponenty Karta a komponent Media s různorodým obsahem [zdroj autor]</w:delText>
        </w:r>
        <w:r w:rsidDel="00FF620C">
          <w:rPr>
            <w:noProof/>
            <w:webHidden/>
          </w:rPr>
          <w:tab/>
          <w:delText>47</w:delText>
        </w:r>
      </w:del>
    </w:p>
    <w:p w14:paraId="033BC0D7" w14:textId="468D4072" w:rsidR="004E4A54" w:rsidDel="00FF620C" w:rsidRDefault="004E4A54">
      <w:pPr>
        <w:pStyle w:val="Seznamobrzk"/>
        <w:tabs>
          <w:tab w:val="right" w:leader="dot" w:pos="8777"/>
        </w:tabs>
        <w:rPr>
          <w:del w:id="954" w:author="Martin Škára" w:date="2018-04-21T10:25:00Z"/>
          <w:rFonts w:asciiTheme="minorHAnsi" w:eastAsiaTheme="minorEastAsia" w:hAnsiTheme="minorHAnsi" w:cstheme="minorBidi"/>
          <w:noProof/>
          <w:sz w:val="22"/>
          <w:szCs w:val="22"/>
        </w:rPr>
      </w:pPr>
      <w:del w:id="955" w:author="Martin Škára" w:date="2018-04-21T10:25:00Z">
        <w:r w:rsidRPr="00FF620C" w:rsidDel="00FF620C">
          <w:rPr>
            <w:noProof/>
            <w:rPrChange w:id="956" w:author="Martin Škára" w:date="2018-04-21T10:25:00Z">
              <w:rPr>
                <w:rStyle w:val="Hypertextovodkaz"/>
                <w:noProof/>
              </w:rPr>
            </w:rPrChange>
          </w:rPr>
          <w:delText>Obrázek 29 - Ukázka komponenty modálního okna vytvořené knihovny [zdroj autor]</w:delText>
        </w:r>
        <w:r w:rsidDel="00FF620C">
          <w:rPr>
            <w:noProof/>
            <w:webHidden/>
          </w:rPr>
          <w:tab/>
          <w:delText>48</w:delText>
        </w:r>
      </w:del>
    </w:p>
    <w:p w14:paraId="2661ADE8" w14:textId="090BF08F" w:rsidR="004E4A54" w:rsidDel="00FF620C" w:rsidRDefault="004E4A54">
      <w:pPr>
        <w:pStyle w:val="Seznamobrzk"/>
        <w:tabs>
          <w:tab w:val="right" w:leader="dot" w:pos="8777"/>
        </w:tabs>
        <w:rPr>
          <w:del w:id="957" w:author="Martin Škára" w:date="2018-04-21T10:25:00Z"/>
          <w:rFonts w:asciiTheme="minorHAnsi" w:eastAsiaTheme="minorEastAsia" w:hAnsiTheme="minorHAnsi" w:cstheme="minorBidi"/>
          <w:noProof/>
          <w:sz w:val="22"/>
          <w:szCs w:val="22"/>
        </w:rPr>
      </w:pPr>
      <w:del w:id="958" w:author="Martin Škára" w:date="2018-04-21T10:25:00Z">
        <w:r w:rsidRPr="00FF620C" w:rsidDel="00FF620C">
          <w:rPr>
            <w:noProof/>
            <w:rPrChange w:id="959" w:author="Martin Škára" w:date="2018-04-21T10:25:00Z">
              <w:rPr>
                <w:rStyle w:val="Hypertextovodkaz"/>
                <w:noProof/>
              </w:rPr>
            </w:rPrChange>
          </w:rPr>
          <w:delText>Obrázek 30 - Ukázka komponenty stránkování vytvořené knihovny [zdroj autor]</w:delText>
        </w:r>
        <w:r w:rsidDel="00FF620C">
          <w:rPr>
            <w:noProof/>
            <w:webHidden/>
          </w:rPr>
          <w:tab/>
          <w:delText>48</w:delText>
        </w:r>
      </w:del>
    </w:p>
    <w:p w14:paraId="0C5960CC" w14:textId="5E6FC343" w:rsidR="004E4A54" w:rsidDel="00FF620C" w:rsidRDefault="004E4A54">
      <w:pPr>
        <w:pStyle w:val="Seznamobrzk"/>
        <w:tabs>
          <w:tab w:val="right" w:leader="dot" w:pos="8777"/>
        </w:tabs>
        <w:rPr>
          <w:del w:id="960" w:author="Martin Škára" w:date="2018-04-21T10:25:00Z"/>
          <w:rFonts w:asciiTheme="minorHAnsi" w:eastAsiaTheme="minorEastAsia" w:hAnsiTheme="minorHAnsi" w:cstheme="minorBidi"/>
          <w:noProof/>
          <w:sz w:val="22"/>
          <w:szCs w:val="22"/>
        </w:rPr>
      </w:pPr>
      <w:del w:id="961" w:author="Martin Škára" w:date="2018-04-21T10:25:00Z">
        <w:r w:rsidRPr="00FF620C" w:rsidDel="00FF620C">
          <w:rPr>
            <w:noProof/>
            <w:rPrChange w:id="962" w:author="Martin Škára" w:date="2018-04-21T10:25:00Z">
              <w:rPr>
                <w:rStyle w:val="Hypertextovodkaz"/>
                <w:noProof/>
              </w:rPr>
            </w:rPrChange>
          </w:rPr>
          <w:delText>Obrázek 31 - Ukázka komponenty Progress bar vytvořené knihovny [zdroj autor]</w:delText>
        </w:r>
        <w:r w:rsidDel="00FF620C">
          <w:rPr>
            <w:noProof/>
            <w:webHidden/>
          </w:rPr>
          <w:tab/>
          <w:delText>48</w:delText>
        </w:r>
      </w:del>
    </w:p>
    <w:p w14:paraId="5BE32F79" w14:textId="5CD1B77B" w:rsidR="004E4A54" w:rsidDel="00FF620C" w:rsidRDefault="004E4A54">
      <w:pPr>
        <w:pStyle w:val="Seznamobrzk"/>
        <w:tabs>
          <w:tab w:val="right" w:leader="dot" w:pos="8777"/>
        </w:tabs>
        <w:rPr>
          <w:del w:id="963" w:author="Martin Škára" w:date="2018-04-21T10:25:00Z"/>
          <w:rFonts w:asciiTheme="minorHAnsi" w:eastAsiaTheme="minorEastAsia" w:hAnsiTheme="minorHAnsi" w:cstheme="minorBidi"/>
          <w:noProof/>
          <w:sz w:val="22"/>
          <w:szCs w:val="22"/>
        </w:rPr>
      </w:pPr>
      <w:del w:id="964" w:author="Martin Škára" w:date="2018-04-21T10:25:00Z">
        <w:r w:rsidRPr="00FF620C" w:rsidDel="00FF620C">
          <w:rPr>
            <w:noProof/>
            <w:rPrChange w:id="965" w:author="Martin Škára" w:date="2018-04-21T10:25:00Z">
              <w:rPr>
                <w:rStyle w:val="Hypertextovodkaz"/>
                <w:noProof/>
              </w:rPr>
            </w:rPrChange>
          </w:rPr>
          <w:delText>Obrázek 32 - Ukázka komponenty záložek vytvořené knihovny [zdroj autor]</w:delText>
        </w:r>
        <w:r w:rsidDel="00FF620C">
          <w:rPr>
            <w:noProof/>
            <w:webHidden/>
          </w:rPr>
          <w:tab/>
          <w:delText>49</w:delText>
        </w:r>
      </w:del>
    </w:p>
    <w:p w14:paraId="35A12C18" w14:textId="4EB54A03" w:rsidR="004E4A54" w:rsidDel="00FF620C" w:rsidRDefault="004E4A54">
      <w:pPr>
        <w:pStyle w:val="Seznamobrzk"/>
        <w:tabs>
          <w:tab w:val="right" w:leader="dot" w:pos="8777"/>
        </w:tabs>
        <w:rPr>
          <w:del w:id="966" w:author="Martin Škára" w:date="2018-04-21T10:25:00Z"/>
          <w:rFonts w:asciiTheme="minorHAnsi" w:eastAsiaTheme="minorEastAsia" w:hAnsiTheme="minorHAnsi" w:cstheme="minorBidi"/>
          <w:noProof/>
          <w:sz w:val="22"/>
          <w:szCs w:val="22"/>
        </w:rPr>
      </w:pPr>
      <w:del w:id="967" w:author="Martin Škára" w:date="2018-04-21T10:25:00Z">
        <w:r w:rsidRPr="00FF620C" w:rsidDel="00FF620C">
          <w:rPr>
            <w:noProof/>
            <w:rPrChange w:id="968" w:author="Martin Škára" w:date="2018-04-21T10:25:00Z">
              <w:rPr>
                <w:rStyle w:val="Hypertextovodkaz"/>
                <w:noProof/>
              </w:rPr>
            </w:rPrChange>
          </w:rPr>
          <w:delText>Obrázek 33 - Wireframe příkladu úvodní stránky [zdroj autor]</w:delText>
        </w:r>
        <w:r w:rsidDel="00FF620C">
          <w:rPr>
            <w:noProof/>
            <w:webHidden/>
          </w:rPr>
          <w:tab/>
          <w:delText>50</w:delText>
        </w:r>
      </w:del>
    </w:p>
    <w:p w14:paraId="03256738" w14:textId="7B394842" w:rsidR="004E4A54" w:rsidDel="00FF620C" w:rsidRDefault="004E4A54">
      <w:pPr>
        <w:pStyle w:val="Seznamobrzk"/>
        <w:tabs>
          <w:tab w:val="right" w:leader="dot" w:pos="8777"/>
        </w:tabs>
        <w:rPr>
          <w:del w:id="969" w:author="Martin Škára" w:date="2018-04-21T10:25:00Z"/>
          <w:rFonts w:asciiTheme="minorHAnsi" w:eastAsiaTheme="minorEastAsia" w:hAnsiTheme="minorHAnsi" w:cstheme="minorBidi"/>
          <w:noProof/>
          <w:sz w:val="22"/>
          <w:szCs w:val="22"/>
        </w:rPr>
      </w:pPr>
      <w:del w:id="970" w:author="Martin Škára" w:date="2018-04-21T10:25:00Z">
        <w:r w:rsidRPr="00FF620C" w:rsidDel="00FF620C">
          <w:rPr>
            <w:noProof/>
            <w:rPrChange w:id="971" w:author="Martin Škára" w:date="2018-04-21T10:25:00Z">
              <w:rPr>
                <w:rStyle w:val="Hypertextovodkaz"/>
                <w:noProof/>
              </w:rPr>
            </w:rPrChange>
          </w:rPr>
          <w:delText>Obrázek 34 - Ukázka vytvořeného příkladu úvodní stránky [zdroj autor]</w:delText>
        </w:r>
        <w:r w:rsidDel="00FF620C">
          <w:rPr>
            <w:noProof/>
            <w:webHidden/>
          </w:rPr>
          <w:tab/>
          <w:delText>51</w:delText>
        </w:r>
      </w:del>
    </w:p>
    <w:p w14:paraId="4CF5824B" w14:textId="1D826F1A" w:rsidR="004E4A54" w:rsidDel="00FF620C" w:rsidRDefault="004E4A54">
      <w:pPr>
        <w:pStyle w:val="Seznamobrzk"/>
        <w:tabs>
          <w:tab w:val="right" w:leader="dot" w:pos="8777"/>
        </w:tabs>
        <w:rPr>
          <w:del w:id="972" w:author="Martin Škára" w:date="2018-04-21T10:25:00Z"/>
          <w:rFonts w:asciiTheme="minorHAnsi" w:eastAsiaTheme="minorEastAsia" w:hAnsiTheme="minorHAnsi" w:cstheme="minorBidi"/>
          <w:noProof/>
          <w:sz w:val="22"/>
          <w:szCs w:val="22"/>
        </w:rPr>
      </w:pPr>
      <w:del w:id="973" w:author="Martin Škára" w:date="2018-04-21T10:25:00Z">
        <w:r w:rsidRPr="00FF620C" w:rsidDel="00FF620C">
          <w:rPr>
            <w:noProof/>
            <w:rPrChange w:id="974" w:author="Martin Škára" w:date="2018-04-21T10:25:00Z">
              <w:rPr>
                <w:rStyle w:val="Hypertextovodkaz"/>
                <w:noProof/>
              </w:rPr>
            </w:rPrChange>
          </w:rPr>
          <w:delText>Obrázek 35 - Wireframe příkladu kontaktní stránky [zdroj autor]</w:delText>
        </w:r>
        <w:r w:rsidDel="00FF620C">
          <w:rPr>
            <w:noProof/>
            <w:webHidden/>
          </w:rPr>
          <w:tab/>
          <w:delText>52</w:delText>
        </w:r>
      </w:del>
    </w:p>
    <w:p w14:paraId="019464DF" w14:textId="53F6BAB5" w:rsidR="004E4A54" w:rsidDel="00FF620C" w:rsidRDefault="004E4A54">
      <w:pPr>
        <w:pStyle w:val="Seznamobrzk"/>
        <w:tabs>
          <w:tab w:val="right" w:leader="dot" w:pos="8777"/>
        </w:tabs>
        <w:rPr>
          <w:del w:id="975" w:author="Martin Škára" w:date="2018-04-21T10:25:00Z"/>
          <w:rFonts w:asciiTheme="minorHAnsi" w:eastAsiaTheme="minorEastAsia" w:hAnsiTheme="minorHAnsi" w:cstheme="minorBidi"/>
          <w:noProof/>
          <w:sz w:val="22"/>
          <w:szCs w:val="22"/>
        </w:rPr>
      </w:pPr>
      <w:del w:id="976" w:author="Martin Škára" w:date="2018-04-21T10:25:00Z">
        <w:r w:rsidRPr="00FF620C" w:rsidDel="00FF620C">
          <w:rPr>
            <w:noProof/>
            <w:rPrChange w:id="977" w:author="Martin Škára" w:date="2018-04-21T10:25:00Z">
              <w:rPr>
                <w:rStyle w:val="Hypertextovodkaz"/>
                <w:noProof/>
              </w:rPr>
            </w:rPrChange>
          </w:rPr>
          <w:delText>Obrázek 36 - Ukázka vytvořeného příkladu kontaktní stránky [zdroj autor]</w:delText>
        </w:r>
        <w:r w:rsidDel="00FF620C">
          <w:rPr>
            <w:noProof/>
            <w:webHidden/>
          </w:rPr>
          <w:tab/>
          <w:delText>52</w:delText>
        </w:r>
      </w:del>
    </w:p>
    <w:p w14:paraId="34EE7F87" w14:textId="60BECF2C" w:rsidR="004E4A54" w:rsidDel="00FF620C" w:rsidRDefault="004E4A54">
      <w:pPr>
        <w:pStyle w:val="Seznamobrzk"/>
        <w:tabs>
          <w:tab w:val="right" w:leader="dot" w:pos="8777"/>
        </w:tabs>
        <w:rPr>
          <w:del w:id="978" w:author="Martin Škára" w:date="2018-04-21T10:25:00Z"/>
          <w:rFonts w:asciiTheme="minorHAnsi" w:eastAsiaTheme="minorEastAsia" w:hAnsiTheme="minorHAnsi" w:cstheme="minorBidi"/>
          <w:noProof/>
          <w:sz w:val="22"/>
          <w:szCs w:val="22"/>
        </w:rPr>
      </w:pPr>
      <w:del w:id="979" w:author="Martin Škára" w:date="2018-04-21T10:25:00Z">
        <w:r w:rsidRPr="00FF620C" w:rsidDel="00FF620C">
          <w:rPr>
            <w:noProof/>
            <w:rPrChange w:id="980" w:author="Martin Škára" w:date="2018-04-21T10:25:00Z">
              <w:rPr>
                <w:rStyle w:val="Hypertextovodkaz"/>
                <w:noProof/>
              </w:rPr>
            </w:rPrChange>
          </w:rPr>
          <w:delText>Obrázek 37 - Wireframe příkladu projektové stránky [zdroj autor]</w:delText>
        </w:r>
        <w:r w:rsidDel="00FF620C">
          <w:rPr>
            <w:noProof/>
            <w:webHidden/>
          </w:rPr>
          <w:tab/>
          <w:delText>53</w:delText>
        </w:r>
      </w:del>
    </w:p>
    <w:p w14:paraId="3C9F2095" w14:textId="4BCF0AB4" w:rsidR="004E4A54" w:rsidDel="00FF620C" w:rsidRDefault="004E4A54">
      <w:pPr>
        <w:pStyle w:val="Seznamobrzk"/>
        <w:tabs>
          <w:tab w:val="right" w:leader="dot" w:pos="8777"/>
        </w:tabs>
        <w:rPr>
          <w:del w:id="981" w:author="Martin Škára" w:date="2018-04-21T10:25:00Z"/>
          <w:rFonts w:asciiTheme="minorHAnsi" w:eastAsiaTheme="minorEastAsia" w:hAnsiTheme="minorHAnsi" w:cstheme="minorBidi"/>
          <w:noProof/>
          <w:sz w:val="22"/>
          <w:szCs w:val="22"/>
        </w:rPr>
      </w:pPr>
      <w:del w:id="982" w:author="Martin Škára" w:date="2018-04-21T10:25:00Z">
        <w:r w:rsidRPr="00FF620C" w:rsidDel="00FF620C">
          <w:rPr>
            <w:noProof/>
            <w:rPrChange w:id="983" w:author="Martin Škára" w:date="2018-04-21T10:25:00Z">
              <w:rPr>
                <w:rStyle w:val="Hypertextovodkaz"/>
                <w:noProof/>
              </w:rPr>
            </w:rPrChange>
          </w:rPr>
          <w:delText>Obrázek 38 - Ukázka vytvořeného příkladu projektové stránky [zdroj autor]</w:delText>
        </w:r>
        <w:r w:rsidDel="00FF620C">
          <w:rPr>
            <w:noProof/>
            <w:webHidden/>
          </w:rPr>
          <w:tab/>
          <w:delText>54</w:delText>
        </w:r>
      </w:del>
    </w:p>
    <w:p w14:paraId="3FB1BE7F" w14:textId="418249DE" w:rsidR="004E4A54" w:rsidDel="00FF620C" w:rsidRDefault="004E4A54">
      <w:pPr>
        <w:pStyle w:val="Seznamobrzk"/>
        <w:tabs>
          <w:tab w:val="right" w:leader="dot" w:pos="8777"/>
        </w:tabs>
        <w:rPr>
          <w:del w:id="984" w:author="Martin Škára" w:date="2018-04-21T10:25:00Z"/>
          <w:rFonts w:asciiTheme="minorHAnsi" w:eastAsiaTheme="minorEastAsia" w:hAnsiTheme="minorHAnsi" w:cstheme="minorBidi"/>
          <w:noProof/>
          <w:sz w:val="22"/>
          <w:szCs w:val="22"/>
        </w:rPr>
      </w:pPr>
      <w:del w:id="985" w:author="Martin Škára" w:date="2018-04-21T10:25:00Z">
        <w:r w:rsidRPr="00FF620C" w:rsidDel="00FF620C">
          <w:rPr>
            <w:noProof/>
            <w:rPrChange w:id="986" w:author="Martin Škára" w:date="2018-04-21T10:25:00Z">
              <w:rPr>
                <w:rStyle w:val="Hypertextovodkaz"/>
                <w:noProof/>
              </w:rPr>
            </w:rPrChange>
          </w:rPr>
          <w:delText>Obrázek 39 - Ukázka dokumentace knihovny</w:delText>
        </w:r>
        <w:r w:rsidDel="00FF620C">
          <w:rPr>
            <w:noProof/>
            <w:webHidden/>
          </w:rPr>
          <w:tab/>
          <w:delText>56</w:delText>
        </w:r>
      </w:del>
    </w:p>
    <w:p w14:paraId="20E5DF83" w14:textId="77777777" w:rsidR="00DE60EF" w:rsidRDefault="00A93A63" w:rsidP="00DE60EF">
      <w:pPr>
        <w:pStyle w:val="1rove"/>
      </w:pPr>
      <w:r>
        <w:fldChar w:fldCharType="end"/>
      </w:r>
      <w:bookmarkStart w:id="987" w:name="_Toc512069711"/>
      <w:r w:rsidR="00DE60EF">
        <w:t>Seznam kódů</w:t>
      </w:r>
      <w:bookmarkEnd w:id="987"/>
    </w:p>
    <w:p w14:paraId="1E5E7506" w14:textId="064C07B9" w:rsidR="00FF620C" w:rsidRDefault="00A93A63">
      <w:pPr>
        <w:pStyle w:val="Seznamobrzk"/>
        <w:tabs>
          <w:tab w:val="right" w:leader="dot" w:pos="8777"/>
        </w:tabs>
        <w:rPr>
          <w:ins w:id="988" w:author="Martin Škára" w:date="2018-04-21T10:25:00Z"/>
          <w:rFonts w:asciiTheme="minorHAnsi" w:eastAsiaTheme="minorEastAsia" w:hAnsiTheme="minorHAnsi" w:cstheme="minorBidi"/>
          <w:noProof/>
          <w:sz w:val="22"/>
          <w:szCs w:val="22"/>
        </w:rPr>
      </w:pPr>
      <w:r>
        <w:fldChar w:fldCharType="begin"/>
      </w:r>
      <w:r w:rsidR="00DE60EF">
        <w:instrText xml:space="preserve"> TOC \h \z \c "Kód" </w:instrText>
      </w:r>
      <w:r>
        <w:fldChar w:fldCharType="separate"/>
      </w:r>
      <w:ins w:id="989" w:author="Martin Škára" w:date="2018-04-21T10:25:00Z">
        <w:r w:rsidR="00FF620C" w:rsidRPr="00BE4C8C">
          <w:rPr>
            <w:rStyle w:val="Hypertextovodkaz"/>
            <w:noProof/>
          </w:rPr>
          <w:fldChar w:fldCharType="begin"/>
        </w:r>
        <w:r w:rsidR="00FF620C" w:rsidRPr="00BE4C8C">
          <w:rPr>
            <w:rStyle w:val="Hypertextovodkaz"/>
            <w:noProof/>
          </w:rPr>
          <w:instrText xml:space="preserve"> </w:instrText>
        </w:r>
        <w:r w:rsidR="00FF620C">
          <w:rPr>
            <w:noProof/>
          </w:rPr>
          <w:instrText>HYPERLINK \l "_Toc512069752"</w:instrText>
        </w:r>
        <w:r w:rsidR="00FF620C" w:rsidRPr="00BE4C8C">
          <w:rPr>
            <w:rStyle w:val="Hypertextovodkaz"/>
            <w:noProof/>
          </w:rPr>
          <w:instrText xml:space="preserve"> </w:instrText>
        </w:r>
        <w:r w:rsidR="00FF620C" w:rsidRPr="00BE4C8C">
          <w:rPr>
            <w:rStyle w:val="Hypertextovodkaz"/>
            <w:noProof/>
          </w:rPr>
        </w:r>
        <w:r w:rsidR="00FF620C" w:rsidRPr="00BE4C8C">
          <w:rPr>
            <w:rStyle w:val="Hypertextovodkaz"/>
            <w:noProof/>
          </w:rPr>
          <w:fldChar w:fldCharType="separate"/>
        </w:r>
        <w:r w:rsidR="00FF620C" w:rsidRPr="00BE4C8C">
          <w:rPr>
            <w:rStyle w:val="Hypertextovodkaz"/>
            <w:noProof/>
          </w:rPr>
          <w:t>Kód 1 - Ukázka zápisu třídy v jazyce CSS [zdroj autor]</w:t>
        </w:r>
        <w:r w:rsidR="00FF620C">
          <w:rPr>
            <w:noProof/>
            <w:webHidden/>
          </w:rPr>
          <w:tab/>
        </w:r>
        <w:r w:rsidR="00FF620C">
          <w:rPr>
            <w:noProof/>
            <w:webHidden/>
          </w:rPr>
          <w:fldChar w:fldCharType="begin"/>
        </w:r>
        <w:r w:rsidR="00FF620C">
          <w:rPr>
            <w:noProof/>
            <w:webHidden/>
          </w:rPr>
          <w:instrText xml:space="preserve"> PAGEREF _Toc512069752 \h </w:instrText>
        </w:r>
        <w:r w:rsidR="00FF620C">
          <w:rPr>
            <w:noProof/>
            <w:webHidden/>
          </w:rPr>
        </w:r>
      </w:ins>
      <w:r w:rsidR="00FF620C">
        <w:rPr>
          <w:noProof/>
          <w:webHidden/>
        </w:rPr>
        <w:fldChar w:fldCharType="separate"/>
      </w:r>
      <w:ins w:id="990" w:author="Martin Škára" w:date="2018-04-21T10:29:00Z">
        <w:r w:rsidR="00FF620C">
          <w:rPr>
            <w:noProof/>
            <w:webHidden/>
          </w:rPr>
          <w:t>11</w:t>
        </w:r>
      </w:ins>
      <w:ins w:id="991" w:author="Martin Škára" w:date="2018-04-21T10:25:00Z">
        <w:r w:rsidR="00FF620C">
          <w:rPr>
            <w:noProof/>
            <w:webHidden/>
          </w:rPr>
          <w:fldChar w:fldCharType="end"/>
        </w:r>
        <w:r w:rsidR="00FF620C" w:rsidRPr="00BE4C8C">
          <w:rPr>
            <w:rStyle w:val="Hypertextovodkaz"/>
            <w:noProof/>
          </w:rPr>
          <w:fldChar w:fldCharType="end"/>
        </w:r>
      </w:ins>
    </w:p>
    <w:p w14:paraId="28BC3136" w14:textId="46FC8C40" w:rsidR="00FF620C" w:rsidRDefault="00FF620C">
      <w:pPr>
        <w:pStyle w:val="Seznamobrzk"/>
        <w:tabs>
          <w:tab w:val="right" w:leader="dot" w:pos="8777"/>
        </w:tabs>
        <w:rPr>
          <w:ins w:id="992" w:author="Martin Škára" w:date="2018-04-21T10:25:00Z"/>
          <w:rFonts w:asciiTheme="minorHAnsi" w:eastAsiaTheme="minorEastAsia" w:hAnsiTheme="minorHAnsi" w:cstheme="minorBidi"/>
          <w:noProof/>
          <w:sz w:val="22"/>
          <w:szCs w:val="22"/>
        </w:rPr>
      </w:pPr>
      <w:ins w:id="993" w:author="Martin Škára" w:date="2018-04-21T10:25:00Z">
        <w:r w:rsidRPr="00BE4C8C">
          <w:rPr>
            <w:rStyle w:val="Hypertextovodkaz"/>
            <w:noProof/>
          </w:rPr>
          <w:fldChar w:fldCharType="begin"/>
        </w:r>
        <w:r w:rsidRPr="00BE4C8C">
          <w:rPr>
            <w:rStyle w:val="Hypertextovodkaz"/>
            <w:noProof/>
          </w:rPr>
          <w:instrText xml:space="preserve"> </w:instrText>
        </w:r>
        <w:r>
          <w:rPr>
            <w:noProof/>
          </w:rPr>
          <w:instrText>HYPERLINK \l "_Toc512069753"</w:instrText>
        </w:r>
        <w:r w:rsidRPr="00BE4C8C">
          <w:rPr>
            <w:rStyle w:val="Hypertextovodkaz"/>
            <w:noProof/>
          </w:rPr>
          <w:instrText xml:space="preserve"> </w:instrText>
        </w:r>
        <w:r w:rsidRPr="00BE4C8C">
          <w:rPr>
            <w:rStyle w:val="Hypertextovodkaz"/>
            <w:noProof/>
          </w:rPr>
        </w:r>
        <w:r w:rsidRPr="00BE4C8C">
          <w:rPr>
            <w:rStyle w:val="Hypertextovodkaz"/>
            <w:noProof/>
          </w:rPr>
          <w:fldChar w:fldCharType="separate"/>
        </w:r>
        <w:r w:rsidRPr="00BE4C8C">
          <w:rPr>
            <w:rStyle w:val="Hypertextovodkaz"/>
            <w:noProof/>
          </w:rPr>
          <w:t>Kód 2 - Ukázka syntaxe SASS preprocesoru SASS [zdroj autor]</w:t>
        </w:r>
        <w:r>
          <w:rPr>
            <w:noProof/>
            <w:webHidden/>
          </w:rPr>
          <w:tab/>
        </w:r>
        <w:r>
          <w:rPr>
            <w:noProof/>
            <w:webHidden/>
          </w:rPr>
          <w:fldChar w:fldCharType="begin"/>
        </w:r>
        <w:r>
          <w:rPr>
            <w:noProof/>
            <w:webHidden/>
          </w:rPr>
          <w:instrText xml:space="preserve"> PAGEREF _Toc512069753 \h </w:instrText>
        </w:r>
        <w:r>
          <w:rPr>
            <w:noProof/>
            <w:webHidden/>
          </w:rPr>
        </w:r>
      </w:ins>
      <w:r>
        <w:rPr>
          <w:noProof/>
          <w:webHidden/>
        </w:rPr>
        <w:fldChar w:fldCharType="separate"/>
      </w:r>
      <w:ins w:id="994" w:author="Martin Škára" w:date="2018-04-21T10:29:00Z">
        <w:r>
          <w:rPr>
            <w:noProof/>
            <w:webHidden/>
          </w:rPr>
          <w:t>16</w:t>
        </w:r>
      </w:ins>
      <w:ins w:id="995" w:author="Martin Škára" w:date="2018-04-21T10:25:00Z">
        <w:r>
          <w:rPr>
            <w:noProof/>
            <w:webHidden/>
          </w:rPr>
          <w:fldChar w:fldCharType="end"/>
        </w:r>
        <w:r w:rsidRPr="00BE4C8C">
          <w:rPr>
            <w:rStyle w:val="Hypertextovodkaz"/>
            <w:noProof/>
          </w:rPr>
          <w:fldChar w:fldCharType="end"/>
        </w:r>
      </w:ins>
    </w:p>
    <w:p w14:paraId="56B8A9C6" w14:textId="6CEAC2C6" w:rsidR="00FF620C" w:rsidRDefault="00FF620C">
      <w:pPr>
        <w:pStyle w:val="Seznamobrzk"/>
        <w:tabs>
          <w:tab w:val="right" w:leader="dot" w:pos="8777"/>
        </w:tabs>
        <w:rPr>
          <w:ins w:id="996" w:author="Martin Škára" w:date="2018-04-21T10:25:00Z"/>
          <w:rFonts w:asciiTheme="minorHAnsi" w:eastAsiaTheme="minorEastAsia" w:hAnsiTheme="minorHAnsi" w:cstheme="minorBidi"/>
          <w:noProof/>
          <w:sz w:val="22"/>
          <w:szCs w:val="22"/>
        </w:rPr>
      </w:pPr>
      <w:ins w:id="997" w:author="Martin Škára" w:date="2018-04-21T10:25:00Z">
        <w:r w:rsidRPr="00BE4C8C">
          <w:rPr>
            <w:rStyle w:val="Hypertextovodkaz"/>
            <w:noProof/>
          </w:rPr>
          <w:fldChar w:fldCharType="begin"/>
        </w:r>
        <w:r w:rsidRPr="00BE4C8C">
          <w:rPr>
            <w:rStyle w:val="Hypertextovodkaz"/>
            <w:noProof/>
          </w:rPr>
          <w:instrText xml:space="preserve"> </w:instrText>
        </w:r>
        <w:r>
          <w:rPr>
            <w:noProof/>
          </w:rPr>
          <w:instrText>HYPERLINK \l "_Toc512069754"</w:instrText>
        </w:r>
        <w:r w:rsidRPr="00BE4C8C">
          <w:rPr>
            <w:rStyle w:val="Hypertextovodkaz"/>
            <w:noProof/>
          </w:rPr>
          <w:instrText xml:space="preserve"> </w:instrText>
        </w:r>
        <w:r w:rsidRPr="00BE4C8C">
          <w:rPr>
            <w:rStyle w:val="Hypertextovodkaz"/>
            <w:noProof/>
          </w:rPr>
        </w:r>
        <w:r w:rsidRPr="00BE4C8C">
          <w:rPr>
            <w:rStyle w:val="Hypertextovodkaz"/>
            <w:noProof/>
          </w:rPr>
          <w:fldChar w:fldCharType="separate"/>
        </w:r>
        <w:r w:rsidRPr="00BE4C8C">
          <w:rPr>
            <w:rStyle w:val="Hypertextovodkaz"/>
            <w:noProof/>
          </w:rPr>
          <w:t>Kód 3 - Ukázka syntaxe SCSS preprocesoru SASS [zdroj autor]</w:t>
        </w:r>
        <w:r>
          <w:rPr>
            <w:noProof/>
            <w:webHidden/>
          </w:rPr>
          <w:tab/>
        </w:r>
        <w:r>
          <w:rPr>
            <w:noProof/>
            <w:webHidden/>
          </w:rPr>
          <w:fldChar w:fldCharType="begin"/>
        </w:r>
        <w:r>
          <w:rPr>
            <w:noProof/>
            <w:webHidden/>
          </w:rPr>
          <w:instrText xml:space="preserve"> PAGEREF _Toc512069754 \h </w:instrText>
        </w:r>
        <w:r>
          <w:rPr>
            <w:noProof/>
            <w:webHidden/>
          </w:rPr>
        </w:r>
      </w:ins>
      <w:r>
        <w:rPr>
          <w:noProof/>
          <w:webHidden/>
        </w:rPr>
        <w:fldChar w:fldCharType="separate"/>
      </w:r>
      <w:ins w:id="998" w:author="Martin Škára" w:date="2018-04-21T10:29:00Z">
        <w:r>
          <w:rPr>
            <w:noProof/>
            <w:webHidden/>
          </w:rPr>
          <w:t>16</w:t>
        </w:r>
      </w:ins>
      <w:ins w:id="999" w:author="Martin Škára" w:date="2018-04-21T10:25:00Z">
        <w:r>
          <w:rPr>
            <w:noProof/>
            <w:webHidden/>
          </w:rPr>
          <w:fldChar w:fldCharType="end"/>
        </w:r>
        <w:r w:rsidRPr="00BE4C8C">
          <w:rPr>
            <w:rStyle w:val="Hypertextovodkaz"/>
            <w:noProof/>
          </w:rPr>
          <w:fldChar w:fldCharType="end"/>
        </w:r>
      </w:ins>
    </w:p>
    <w:p w14:paraId="055603E0" w14:textId="5DF24E36" w:rsidR="00FF620C" w:rsidRDefault="00FF620C">
      <w:pPr>
        <w:pStyle w:val="Seznamobrzk"/>
        <w:tabs>
          <w:tab w:val="right" w:leader="dot" w:pos="8777"/>
        </w:tabs>
        <w:rPr>
          <w:ins w:id="1000" w:author="Martin Škára" w:date="2018-04-21T10:25:00Z"/>
          <w:rFonts w:asciiTheme="minorHAnsi" w:eastAsiaTheme="minorEastAsia" w:hAnsiTheme="minorHAnsi" w:cstheme="minorBidi"/>
          <w:noProof/>
          <w:sz w:val="22"/>
          <w:szCs w:val="22"/>
        </w:rPr>
      </w:pPr>
      <w:ins w:id="1001" w:author="Martin Škára" w:date="2018-04-21T10:25:00Z">
        <w:r w:rsidRPr="00BE4C8C">
          <w:rPr>
            <w:rStyle w:val="Hypertextovodkaz"/>
            <w:noProof/>
          </w:rPr>
          <w:fldChar w:fldCharType="begin"/>
        </w:r>
        <w:r w:rsidRPr="00BE4C8C">
          <w:rPr>
            <w:rStyle w:val="Hypertextovodkaz"/>
            <w:noProof/>
          </w:rPr>
          <w:instrText xml:space="preserve"> </w:instrText>
        </w:r>
        <w:r>
          <w:rPr>
            <w:noProof/>
          </w:rPr>
          <w:instrText>HYPERLINK \l "_Toc512069755"</w:instrText>
        </w:r>
        <w:r w:rsidRPr="00BE4C8C">
          <w:rPr>
            <w:rStyle w:val="Hypertextovodkaz"/>
            <w:noProof/>
          </w:rPr>
          <w:instrText xml:space="preserve"> </w:instrText>
        </w:r>
        <w:r w:rsidRPr="00BE4C8C">
          <w:rPr>
            <w:rStyle w:val="Hypertextovodkaz"/>
            <w:noProof/>
          </w:rPr>
        </w:r>
        <w:r w:rsidRPr="00BE4C8C">
          <w:rPr>
            <w:rStyle w:val="Hypertextovodkaz"/>
            <w:noProof/>
          </w:rPr>
          <w:fldChar w:fldCharType="separate"/>
        </w:r>
        <w:r w:rsidRPr="00BE4C8C">
          <w:rPr>
            <w:rStyle w:val="Hypertextovodkaz"/>
            <w:noProof/>
          </w:rPr>
          <w:t>Kód 4 - Zápis nativních fontů v rámci CSS vlastnosti font-family [18]</w:t>
        </w:r>
        <w:r>
          <w:rPr>
            <w:noProof/>
            <w:webHidden/>
          </w:rPr>
          <w:tab/>
        </w:r>
        <w:r>
          <w:rPr>
            <w:noProof/>
            <w:webHidden/>
          </w:rPr>
          <w:fldChar w:fldCharType="begin"/>
        </w:r>
        <w:r>
          <w:rPr>
            <w:noProof/>
            <w:webHidden/>
          </w:rPr>
          <w:instrText xml:space="preserve"> PAGEREF _Toc512069755 \h </w:instrText>
        </w:r>
        <w:r>
          <w:rPr>
            <w:noProof/>
            <w:webHidden/>
          </w:rPr>
        </w:r>
      </w:ins>
      <w:r>
        <w:rPr>
          <w:noProof/>
          <w:webHidden/>
        </w:rPr>
        <w:fldChar w:fldCharType="separate"/>
      </w:r>
      <w:ins w:id="1002" w:author="Martin Škára" w:date="2018-04-21T10:29:00Z">
        <w:r>
          <w:rPr>
            <w:noProof/>
            <w:webHidden/>
          </w:rPr>
          <w:t>22</w:t>
        </w:r>
      </w:ins>
      <w:ins w:id="1003" w:author="Martin Škára" w:date="2018-04-21T10:25:00Z">
        <w:r>
          <w:rPr>
            <w:noProof/>
            <w:webHidden/>
          </w:rPr>
          <w:fldChar w:fldCharType="end"/>
        </w:r>
        <w:r w:rsidRPr="00BE4C8C">
          <w:rPr>
            <w:rStyle w:val="Hypertextovodkaz"/>
            <w:noProof/>
          </w:rPr>
          <w:fldChar w:fldCharType="end"/>
        </w:r>
      </w:ins>
    </w:p>
    <w:p w14:paraId="4FDF4DEA" w14:textId="6652454E" w:rsidR="00FF620C" w:rsidRDefault="00FF620C">
      <w:pPr>
        <w:pStyle w:val="Seznamobrzk"/>
        <w:tabs>
          <w:tab w:val="right" w:leader="dot" w:pos="8777"/>
        </w:tabs>
        <w:rPr>
          <w:ins w:id="1004" w:author="Martin Škára" w:date="2018-04-21T10:25:00Z"/>
          <w:rFonts w:asciiTheme="minorHAnsi" w:eastAsiaTheme="minorEastAsia" w:hAnsiTheme="minorHAnsi" w:cstheme="minorBidi"/>
          <w:noProof/>
          <w:sz w:val="22"/>
          <w:szCs w:val="22"/>
        </w:rPr>
      </w:pPr>
      <w:ins w:id="1005" w:author="Martin Škára" w:date="2018-04-21T10:25:00Z">
        <w:r w:rsidRPr="00BE4C8C">
          <w:rPr>
            <w:rStyle w:val="Hypertextovodkaz"/>
            <w:noProof/>
          </w:rPr>
          <w:fldChar w:fldCharType="begin"/>
        </w:r>
        <w:r w:rsidRPr="00BE4C8C">
          <w:rPr>
            <w:rStyle w:val="Hypertextovodkaz"/>
            <w:noProof/>
          </w:rPr>
          <w:instrText xml:space="preserve"> </w:instrText>
        </w:r>
        <w:r>
          <w:rPr>
            <w:noProof/>
          </w:rPr>
          <w:instrText>HYPERLINK \l "_Toc512069756"</w:instrText>
        </w:r>
        <w:r w:rsidRPr="00BE4C8C">
          <w:rPr>
            <w:rStyle w:val="Hypertextovodkaz"/>
            <w:noProof/>
          </w:rPr>
          <w:instrText xml:space="preserve"> </w:instrText>
        </w:r>
        <w:r w:rsidRPr="00BE4C8C">
          <w:rPr>
            <w:rStyle w:val="Hypertextovodkaz"/>
            <w:noProof/>
          </w:rPr>
        </w:r>
        <w:r w:rsidRPr="00BE4C8C">
          <w:rPr>
            <w:rStyle w:val="Hypertextovodkaz"/>
            <w:noProof/>
          </w:rPr>
          <w:fldChar w:fldCharType="separate"/>
        </w:r>
        <w:r w:rsidRPr="00BE4C8C">
          <w:rPr>
            <w:rStyle w:val="Hypertextovodkaz"/>
            <w:noProof/>
          </w:rPr>
          <w:t>Kód 5 - Zápis uvažovaného příkladu z obrázků 3-5 pomocí knihovny Bootstrap [zdroj autor]</w:t>
        </w:r>
        <w:r>
          <w:rPr>
            <w:noProof/>
            <w:webHidden/>
          </w:rPr>
          <w:tab/>
        </w:r>
        <w:r>
          <w:rPr>
            <w:noProof/>
            <w:webHidden/>
          </w:rPr>
          <w:fldChar w:fldCharType="begin"/>
        </w:r>
        <w:r>
          <w:rPr>
            <w:noProof/>
            <w:webHidden/>
          </w:rPr>
          <w:instrText xml:space="preserve"> PAGEREF _Toc512069756 \h </w:instrText>
        </w:r>
        <w:r>
          <w:rPr>
            <w:noProof/>
            <w:webHidden/>
          </w:rPr>
        </w:r>
      </w:ins>
      <w:r>
        <w:rPr>
          <w:noProof/>
          <w:webHidden/>
        </w:rPr>
        <w:fldChar w:fldCharType="separate"/>
      </w:r>
      <w:ins w:id="1006" w:author="Martin Škára" w:date="2018-04-21T10:29:00Z">
        <w:r>
          <w:rPr>
            <w:noProof/>
            <w:webHidden/>
          </w:rPr>
          <w:t>22</w:t>
        </w:r>
      </w:ins>
      <w:ins w:id="1007" w:author="Martin Škára" w:date="2018-04-21T10:25:00Z">
        <w:r>
          <w:rPr>
            <w:noProof/>
            <w:webHidden/>
          </w:rPr>
          <w:fldChar w:fldCharType="end"/>
        </w:r>
        <w:r w:rsidRPr="00BE4C8C">
          <w:rPr>
            <w:rStyle w:val="Hypertextovodkaz"/>
            <w:noProof/>
          </w:rPr>
          <w:fldChar w:fldCharType="end"/>
        </w:r>
      </w:ins>
    </w:p>
    <w:p w14:paraId="44BCE3EC" w14:textId="268FB8AF" w:rsidR="00FF620C" w:rsidRDefault="00FF620C">
      <w:pPr>
        <w:pStyle w:val="Seznamobrzk"/>
        <w:tabs>
          <w:tab w:val="right" w:leader="dot" w:pos="8777"/>
        </w:tabs>
        <w:rPr>
          <w:ins w:id="1008" w:author="Martin Škára" w:date="2018-04-21T10:25:00Z"/>
          <w:rFonts w:asciiTheme="minorHAnsi" w:eastAsiaTheme="minorEastAsia" w:hAnsiTheme="minorHAnsi" w:cstheme="minorBidi"/>
          <w:noProof/>
          <w:sz w:val="22"/>
          <w:szCs w:val="22"/>
        </w:rPr>
      </w:pPr>
      <w:ins w:id="1009" w:author="Martin Škára" w:date="2018-04-21T10:25:00Z">
        <w:r w:rsidRPr="00BE4C8C">
          <w:rPr>
            <w:rStyle w:val="Hypertextovodkaz"/>
            <w:noProof/>
          </w:rPr>
          <w:fldChar w:fldCharType="begin"/>
        </w:r>
        <w:r w:rsidRPr="00BE4C8C">
          <w:rPr>
            <w:rStyle w:val="Hypertextovodkaz"/>
            <w:noProof/>
          </w:rPr>
          <w:instrText xml:space="preserve"> </w:instrText>
        </w:r>
        <w:r>
          <w:rPr>
            <w:noProof/>
          </w:rPr>
          <w:instrText>HYPERLINK \l "_Toc512069757"</w:instrText>
        </w:r>
        <w:r w:rsidRPr="00BE4C8C">
          <w:rPr>
            <w:rStyle w:val="Hypertextovodkaz"/>
            <w:noProof/>
          </w:rPr>
          <w:instrText xml:space="preserve"> </w:instrText>
        </w:r>
        <w:r w:rsidRPr="00BE4C8C">
          <w:rPr>
            <w:rStyle w:val="Hypertextovodkaz"/>
            <w:noProof/>
          </w:rPr>
        </w:r>
        <w:r w:rsidRPr="00BE4C8C">
          <w:rPr>
            <w:rStyle w:val="Hypertextovodkaz"/>
            <w:noProof/>
          </w:rPr>
          <w:fldChar w:fldCharType="separate"/>
        </w:r>
        <w:r w:rsidRPr="00BE4C8C">
          <w:rPr>
            <w:rStyle w:val="Hypertextovodkaz"/>
            <w:noProof/>
          </w:rPr>
          <w:t>Kód 6 – Zápis uvažovaného příkladu z obrázků 3-5 pomocí Float Grid/Flex Grid systémů knihovny Foundation [zdroj autor]</w:t>
        </w:r>
        <w:r>
          <w:rPr>
            <w:noProof/>
            <w:webHidden/>
          </w:rPr>
          <w:tab/>
        </w:r>
        <w:r>
          <w:rPr>
            <w:noProof/>
            <w:webHidden/>
          </w:rPr>
          <w:fldChar w:fldCharType="begin"/>
        </w:r>
        <w:r>
          <w:rPr>
            <w:noProof/>
            <w:webHidden/>
          </w:rPr>
          <w:instrText xml:space="preserve"> PAGEREF _Toc512069757 \h </w:instrText>
        </w:r>
        <w:r>
          <w:rPr>
            <w:noProof/>
            <w:webHidden/>
          </w:rPr>
        </w:r>
      </w:ins>
      <w:r>
        <w:rPr>
          <w:noProof/>
          <w:webHidden/>
        </w:rPr>
        <w:fldChar w:fldCharType="separate"/>
      </w:r>
      <w:ins w:id="1010" w:author="Martin Škára" w:date="2018-04-21T10:29:00Z">
        <w:r>
          <w:rPr>
            <w:noProof/>
            <w:webHidden/>
          </w:rPr>
          <w:t>26</w:t>
        </w:r>
      </w:ins>
      <w:ins w:id="1011" w:author="Martin Škára" w:date="2018-04-21T10:25:00Z">
        <w:r>
          <w:rPr>
            <w:noProof/>
            <w:webHidden/>
          </w:rPr>
          <w:fldChar w:fldCharType="end"/>
        </w:r>
        <w:r w:rsidRPr="00BE4C8C">
          <w:rPr>
            <w:rStyle w:val="Hypertextovodkaz"/>
            <w:noProof/>
          </w:rPr>
          <w:fldChar w:fldCharType="end"/>
        </w:r>
      </w:ins>
    </w:p>
    <w:p w14:paraId="1D80AD61" w14:textId="6D3DA548" w:rsidR="00FF620C" w:rsidRDefault="00FF620C">
      <w:pPr>
        <w:pStyle w:val="Seznamobrzk"/>
        <w:tabs>
          <w:tab w:val="right" w:leader="dot" w:pos="8777"/>
        </w:tabs>
        <w:rPr>
          <w:ins w:id="1012" w:author="Martin Škára" w:date="2018-04-21T10:25:00Z"/>
          <w:rFonts w:asciiTheme="minorHAnsi" w:eastAsiaTheme="minorEastAsia" w:hAnsiTheme="minorHAnsi" w:cstheme="minorBidi"/>
          <w:noProof/>
          <w:sz w:val="22"/>
          <w:szCs w:val="22"/>
        </w:rPr>
      </w:pPr>
      <w:ins w:id="1013" w:author="Martin Škára" w:date="2018-04-21T10:25:00Z">
        <w:r w:rsidRPr="00BE4C8C">
          <w:rPr>
            <w:rStyle w:val="Hypertextovodkaz"/>
            <w:noProof/>
          </w:rPr>
          <w:fldChar w:fldCharType="begin"/>
        </w:r>
        <w:r w:rsidRPr="00BE4C8C">
          <w:rPr>
            <w:rStyle w:val="Hypertextovodkaz"/>
            <w:noProof/>
          </w:rPr>
          <w:instrText xml:space="preserve"> </w:instrText>
        </w:r>
        <w:r>
          <w:rPr>
            <w:noProof/>
          </w:rPr>
          <w:instrText>HYPERLINK \l "_Toc512069758"</w:instrText>
        </w:r>
        <w:r w:rsidRPr="00BE4C8C">
          <w:rPr>
            <w:rStyle w:val="Hypertextovodkaz"/>
            <w:noProof/>
          </w:rPr>
          <w:instrText xml:space="preserve"> </w:instrText>
        </w:r>
        <w:r w:rsidRPr="00BE4C8C">
          <w:rPr>
            <w:rStyle w:val="Hypertextovodkaz"/>
            <w:noProof/>
          </w:rPr>
        </w:r>
        <w:r w:rsidRPr="00BE4C8C">
          <w:rPr>
            <w:rStyle w:val="Hypertextovodkaz"/>
            <w:noProof/>
          </w:rPr>
          <w:fldChar w:fldCharType="separate"/>
        </w:r>
        <w:r w:rsidRPr="00BE4C8C">
          <w:rPr>
            <w:rStyle w:val="Hypertextovodkaz"/>
            <w:noProof/>
          </w:rPr>
          <w:t>Kód 7 - Zápis uvažovaného příkladu pomocí grid systému XY Grid knihovny Foundation [zdroj autor]</w:t>
        </w:r>
        <w:r>
          <w:rPr>
            <w:noProof/>
            <w:webHidden/>
          </w:rPr>
          <w:tab/>
        </w:r>
        <w:r>
          <w:rPr>
            <w:noProof/>
            <w:webHidden/>
          </w:rPr>
          <w:fldChar w:fldCharType="begin"/>
        </w:r>
        <w:r>
          <w:rPr>
            <w:noProof/>
            <w:webHidden/>
          </w:rPr>
          <w:instrText xml:space="preserve"> PAGEREF _Toc512069758 \h </w:instrText>
        </w:r>
        <w:r>
          <w:rPr>
            <w:noProof/>
            <w:webHidden/>
          </w:rPr>
        </w:r>
      </w:ins>
      <w:r>
        <w:rPr>
          <w:noProof/>
          <w:webHidden/>
        </w:rPr>
        <w:fldChar w:fldCharType="separate"/>
      </w:r>
      <w:ins w:id="1014" w:author="Martin Škára" w:date="2018-04-21T10:29:00Z">
        <w:r>
          <w:rPr>
            <w:noProof/>
            <w:webHidden/>
          </w:rPr>
          <w:t>27</w:t>
        </w:r>
      </w:ins>
      <w:ins w:id="1015" w:author="Martin Škára" w:date="2018-04-21T10:25:00Z">
        <w:r>
          <w:rPr>
            <w:noProof/>
            <w:webHidden/>
          </w:rPr>
          <w:fldChar w:fldCharType="end"/>
        </w:r>
        <w:r w:rsidRPr="00BE4C8C">
          <w:rPr>
            <w:rStyle w:val="Hypertextovodkaz"/>
            <w:noProof/>
          </w:rPr>
          <w:fldChar w:fldCharType="end"/>
        </w:r>
      </w:ins>
    </w:p>
    <w:p w14:paraId="6C881124" w14:textId="5E208819" w:rsidR="00FF620C" w:rsidRDefault="00FF620C">
      <w:pPr>
        <w:pStyle w:val="Seznamobrzk"/>
        <w:tabs>
          <w:tab w:val="right" w:leader="dot" w:pos="8777"/>
        </w:tabs>
        <w:rPr>
          <w:ins w:id="1016" w:author="Martin Škára" w:date="2018-04-21T10:25:00Z"/>
          <w:rFonts w:asciiTheme="minorHAnsi" w:eastAsiaTheme="minorEastAsia" w:hAnsiTheme="minorHAnsi" w:cstheme="minorBidi"/>
          <w:noProof/>
          <w:sz w:val="22"/>
          <w:szCs w:val="22"/>
        </w:rPr>
      </w:pPr>
      <w:ins w:id="1017" w:author="Martin Škára" w:date="2018-04-21T10:25:00Z">
        <w:r w:rsidRPr="00BE4C8C">
          <w:rPr>
            <w:rStyle w:val="Hypertextovodkaz"/>
            <w:noProof/>
          </w:rPr>
          <w:fldChar w:fldCharType="begin"/>
        </w:r>
        <w:r w:rsidRPr="00BE4C8C">
          <w:rPr>
            <w:rStyle w:val="Hypertextovodkaz"/>
            <w:noProof/>
          </w:rPr>
          <w:instrText xml:space="preserve"> </w:instrText>
        </w:r>
        <w:r>
          <w:rPr>
            <w:noProof/>
          </w:rPr>
          <w:instrText>HYPERLINK \l "_Toc512069759"</w:instrText>
        </w:r>
        <w:r w:rsidRPr="00BE4C8C">
          <w:rPr>
            <w:rStyle w:val="Hypertextovodkaz"/>
            <w:noProof/>
          </w:rPr>
          <w:instrText xml:space="preserve"> </w:instrText>
        </w:r>
        <w:r w:rsidRPr="00BE4C8C">
          <w:rPr>
            <w:rStyle w:val="Hypertextovodkaz"/>
            <w:noProof/>
          </w:rPr>
        </w:r>
        <w:r w:rsidRPr="00BE4C8C">
          <w:rPr>
            <w:rStyle w:val="Hypertextovodkaz"/>
            <w:noProof/>
          </w:rPr>
          <w:fldChar w:fldCharType="separate"/>
        </w:r>
        <w:r w:rsidRPr="00BE4C8C">
          <w:rPr>
            <w:rStyle w:val="Hypertextovodkaz"/>
            <w:noProof/>
          </w:rPr>
          <w:t>Kód 8 – Zápis uvažovaného příkladu z obrázků 3-5 v grid systému knihovny Pure CSS [zdroj autor]</w:t>
        </w:r>
        <w:r>
          <w:rPr>
            <w:noProof/>
            <w:webHidden/>
          </w:rPr>
          <w:tab/>
        </w:r>
        <w:r>
          <w:rPr>
            <w:noProof/>
            <w:webHidden/>
          </w:rPr>
          <w:fldChar w:fldCharType="begin"/>
        </w:r>
        <w:r>
          <w:rPr>
            <w:noProof/>
            <w:webHidden/>
          </w:rPr>
          <w:instrText xml:space="preserve"> PAGEREF _Toc512069759 \h </w:instrText>
        </w:r>
        <w:r>
          <w:rPr>
            <w:noProof/>
            <w:webHidden/>
          </w:rPr>
        </w:r>
      </w:ins>
      <w:r>
        <w:rPr>
          <w:noProof/>
          <w:webHidden/>
        </w:rPr>
        <w:fldChar w:fldCharType="separate"/>
      </w:r>
      <w:ins w:id="1018" w:author="Martin Škára" w:date="2018-04-21T10:29:00Z">
        <w:r>
          <w:rPr>
            <w:noProof/>
            <w:webHidden/>
          </w:rPr>
          <w:t>28</w:t>
        </w:r>
      </w:ins>
      <w:ins w:id="1019" w:author="Martin Škára" w:date="2018-04-21T10:25:00Z">
        <w:r>
          <w:rPr>
            <w:noProof/>
            <w:webHidden/>
          </w:rPr>
          <w:fldChar w:fldCharType="end"/>
        </w:r>
        <w:r w:rsidRPr="00BE4C8C">
          <w:rPr>
            <w:rStyle w:val="Hypertextovodkaz"/>
            <w:noProof/>
          </w:rPr>
          <w:fldChar w:fldCharType="end"/>
        </w:r>
      </w:ins>
    </w:p>
    <w:p w14:paraId="3B06870B" w14:textId="4D551167" w:rsidR="00FF620C" w:rsidRDefault="00FF620C">
      <w:pPr>
        <w:pStyle w:val="Seznamobrzk"/>
        <w:tabs>
          <w:tab w:val="right" w:leader="dot" w:pos="8777"/>
        </w:tabs>
        <w:rPr>
          <w:ins w:id="1020" w:author="Martin Škára" w:date="2018-04-21T10:25:00Z"/>
          <w:rFonts w:asciiTheme="minorHAnsi" w:eastAsiaTheme="minorEastAsia" w:hAnsiTheme="minorHAnsi" w:cstheme="minorBidi"/>
          <w:noProof/>
          <w:sz w:val="22"/>
          <w:szCs w:val="22"/>
        </w:rPr>
      </w:pPr>
      <w:ins w:id="1021" w:author="Martin Škára" w:date="2018-04-21T10:25:00Z">
        <w:r w:rsidRPr="00BE4C8C">
          <w:rPr>
            <w:rStyle w:val="Hypertextovodkaz"/>
            <w:noProof/>
          </w:rPr>
          <w:fldChar w:fldCharType="begin"/>
        </w:r>
        <w:r w:rsidRPr="00BE4C8C">
          <w:rPr>
            <w:rStyle w:val="Hypertextovodkaz"/>
            <w:noProof/>
          </w:rPr>
          <w:instrText xml:space="preserve"> </w:instrText>
        </w:r>
        <w:r>
          <w:rPr>
            <w:noProof/>
          </w:rPr>
          <w:instrText>HYPERLINK \l "_Toc512069760"</w:instrText>
        </w:r>
        <w:r w:rsidRPr="00BE4C8C">
          <w:rPr>
            <w:rStyle w:val="Hypertextovodkaz"/>
            <w:noProof/>
          </w:rPr>
          <w:instrText xml:space="preserve"> </w:instrText>
        </w:r>
        <w:r w:rsidRPr="00BE4C8C">
          <w:rPr>
            <w:rStyle w:val="Hypertextovodkaz"/>
            <w:noProof/>
          </w:rPr>
        </w:r>
        <w:r w:rsidRPr="00BE4C8C">
          <w:rPr>
            <w:rStyle w:val="Hypertextovodkaz"/>
            <w:noProof/>
          </w:rPr>
          <w:fldChar w:fldCharType="separate"/>
        </w:r>
        <w:r w:rsidRPr="00BE4C8C">
          <w:rPr>
            <w:rStyle w:val="Hypertextovodkaz"/>
            <w:noProof/>
          </w:rPr>
          <w:t>Kód 9 - Zápis uvažovaného příkladu z obrázků 3-5 v grid systému knihovny Bulma [zdroj autor]</w:t>
        </w:r>
        <w:r>
          <w:rPr>
            <w:noProof/>
            <w:webHidden/>
          </w:rPr>
          <w:tab/>
        </w:r>
        <w:r>
          <w:rPr>
            <w:noProof/>
            <w:webHidden/>
          </w:rPr>
          <w:fldChar w:fldCharType="begin"/>
        </w:r>
        <w:r>
          <w:rPr>
            <w:noProof/>
            <w:webHidden/>
          </w:rPr>
          <w:instrText xml:space="preserve"> PAGEREF _Toc512069760 \h </w:instrText>
        </w:r>
        <w:r>
          <w:rPr>
            <w:noProof/>
            <w:webHidden/>
          </w:rPr>
        </w:r>
      </w:ins>
      <w:r>
        <w:rPr>
          <w:noProof/>
          <w:webHidden/>
        </w:rPr>
        <w:fldChar w:fldCharType="separate"/>
      </w:r>
      <w:ins w:id="1022" w:author="Martin Škára" w:date="2018-04-21T10:29:00Z">
        <w:r>
          <w:rPr>
            <w:noProof/>
            <w:webHidden/>
          </w:rPr>
          <w:t>29</w:t>
        </w:r>
      </w:ins>
      <w:ins w:id="1023" w:author="Martin Škára" w:date="2018-04-21T10:25:00Z">
        <w:r>
          <w:rPr>
            <w:noProof/>
            <w:webHidden/>
          </w:rPr>
          <w:fldChar w:fldCharType="end"/>
        </w:r>
        <w:r w:rsidRPr="00BE4C8C">
          <w:rPr>
            <w:rStyle w:val="Hypertextovodkaz"/>
            <w:noProof/>
          </w:rPr>
          <w:fldChar w:fldCharType="end"/>
        </w:r>
      </w:ins>
    </w:p>
    <w:p w14:paraId="0477794E" w14:textId="5BEC4F40" w:rsidR="00FF620C" w:rsidRDefault="00FF620C">
      <w:pPr>
        <w:pStyle w:val="Seznamobrzk"/>
        <w:tabs>
          <w:tab w:val="right" w:leader="dot" w:pos="8777"/>
        </w:tabs>
        <w:rPr>
          <w:ins w:id="1024" w:author="Martin Škára" w:date="2018-04-21T10:25:00Z"/>
          <w:rFonts w:asciiTheme="minorHAnsi" w:eastAsiaTheme="minorEastAsia" w:hAnsiTheme="minorHAnsi" w:cstheme="minorBidi"/>
          <w:noProof/>
          <w:sz w:val="22"/>
          <w:szCs w:val="22"/>
        </w:rPr>
      </w:pPr>
      <w:ins w:id="1025" w:author="Martin Škára" w:date="2018-04-21T10:25:00Z">
        <w:r w:rsidRPr="00BE4C8C">
          <w:rPr>
            <w:rStyle w:val="Hypertextovodkaz"/>
            <w:noProof/>
          </w:rPr>
          <w:fldChar w:fldCharType="begin"/>
        </w:r>
        <w:r w:rsidRPr="00BE4C8C">
          <w:rPr>
            <w:rStyle w:val="Hypertextovodkaz"/>
            <w:noProof/>
          </w:rPr>
          <w:instrText xml:space="preserve"> </w:instrText>
        </w:r>
        <w:r>
          <w:rPr>
            <w:noProof/>
          </w:rPr>
          <w:instrText>HYPERLINK \l "_Toc512069761"</w:instrText>
        </w:r>
        <w:r w:rsidRPr="00BE4C8C">
          <w:rPr>
            <w:rStyle w:val="Hypertextovodkaz"/>
            <w:noProof/>
          </w:rPr>
          <w:instrText xml:space="preserve"> </w:instrText>
        </w:r>
        <w:r w:rsidRPr="00BE4C8C">
          <w:rPr>
            <w:rStyle w:val="Hypertextovodkaz"/>
            <w:noProof/>
          </w:rPr>
        </w:r>
        <w:r w:rsidRPr="00BE4C8C">
          <w:rPr>
            <w:rStyle w:val="Hypertextovodkaz"/>
            <w:noProof/>
          </w:rPr>
          <w:fldChar w:fldCharType="separate"/>
        </w:r>
        <w:r w:rsidRPr="00BE4C8C">
          <w:rPr>
            <w:rStyle w:val="Hypertextovodkaz"/>
            <w:noProof/>
          </w:rPr>
          <w:t>Kód 10 - HTML šablona pro správné použití knihovny [zdroj autor]</w:t>
        </w:r>
        <w:r>
          <w:rPr>
            <w:noProof/>
            <w:webHidden/>
          </w:rPr>
          <w:tab/>
        </w:r>
        <w:r>
          <w:rPr>
            <w:noProof/>
            <w:webHidden/>
          </w:rPr>
          <w:fldChar w:fldCharType="begin"/>
        </w:r>
        <w:r>
          <w:rPr>
            <w:noProof/>
            <w:webHidden/>
          </w:rPr>
          <w:instrText xml:space="preserve"> PAGEREF _Toc512069761 \h </w:instrText>
        </w:r>
        <w:r>
          <w:rPr>
            <w:noProof/>
            <w:webHidden/>
          </w:rPr>
        </w:r>
      </w:ins>
      <w:r>
        <w:rPr>
          <w:noProof/>
          <w:webHidden/>
        </w:rPr>
        <w:fldChar w:fldCharType="separate"/>
      </w:r>
      <w:ins w:id="1026" w:author="Martin Škára" w:date="2018-04-21T10:29:00Z">
        <w:r>
          <w:rPr>
            <w:noProof/>
            <w:webHidden/>
          </w:rPr>
          <w:t>37</w:t>
        </w:r>
      </w:ins>
      <w:ins w:id="1027" w:author="Martin Škára" w:date="2018-04-21T10:25:00Z">
        <w:r>
          <w:rPr>
            <w:noProof/>
            <w:webHidden/>
          </w:rPr>
          <w:fldChar w:fldCharType="end"/>
        </w:r>
        <w:r w:rsidRPr="00BE4C8C">
          <w:rPr>
            <w:rStyle w:val="Hypertextovodkaz"/>
            <w:noProof/>
          </w:rPr>
          <w:fldChar w:fldCharType="end"/>
        </w:r>
      </w:ins>
    </w:p>
    <w:p w14:paraId="767563AC" w14:textId="5CC8C1C8" w:rsidR="00FF620C" w:rsidRDefault="00FF620C">
      <w:pPr>
        <w:pStyle w:val="Seznamobrzk"/>
        <w:tabs>
          <w:tab w:val="right" w:leader="dot" w:pos="8777"/>
        </w:tabs>
        <w:rPr>
          <w:ins w:id="1028" w:author="Martin Škára" w:date="2018-04-21T10:25:00Z"/>
          <w:rFonts w:asciiTheme="minorHAnsi" w:eastAsiaTheme="minorEastAsia" w:hAnsiTheme="minorHAnsi" w:cstheme="minorBidi"/>
          <w:noProof/>
          <w:sz w:val="22"/>
          <w:szCs w:val="22"/>
        </w:rPr>
      </w:pPr>
      <w:ins w:id="1029" w:author="Martin Škára" w:date="2018-04-21T10:25:00Z">
        <w:r w:rsidRPr="00BE4C8C">
          <w:rPr>
            <w:rStyle w:val="Hypertextovodkaz"/>
            <w:noProof/>
          </w:rPr>
          <w:fldChar w:fldCharType="begin"/>
        </w:r>
        <w:r w:rsidRPr="00BE4C8C">
          <w:rPr>
            <w:rStyle w:val="Hypertextovodkaz"/>
            <w:noProof/>
          </w:rPr>
          <w:instrText xml:space="preserve"> </w:instrText>
        </w:r>
        <w:r>
          <w:rPr>
            <w:noProof/>
          </w:rPr>
          <w:instrText>HYPERLINK \l "_Toc512069762"</w:instrText>
        </w:r>
        <w:r w:rsidRPr="00BE4C8C">
          <w:rPr>
            <w:rStyle w:val="Hypertextovodkaz"/>
            <w:noProof/>
          </w:rPr>
          <w:instrText xml:space="preserve"> </w:instrText>
        </w:r>
        <w:r w:rsidRPr="00BE4C8C">
          <w:rPr>
            <w:rStyle w:val="Hypertextovodkaz"/>
            <w:noProof/>
          </w:rPr>
        </w:r>
        <w:r w:rsidRPr="00BE4C8C">
          <w:rPr>
            <w:rStyle w:val="Hypertextovodkaz"/>
            <w:noProof/>
          </w:rPr>
          <w:fldChar w:fldCharType="separate"/>
        </w:r>
        <w:r w:rsidRPr="00BE4C8C">
          <w:rPr>
            <w:rStyle w:val="Hypertextovodkaz"/>
            <w:noProof/>
          </w:rPr>
          <w:t>Kód 11 - Definice proměnné $fontFamily určující font pro celou webovou stránku [zdroj autor]</w:t>
        </w:r>
        <w:r>
          <w:rPr>
            <w:noProof/>
            <w:webHidden/>
          </w:rPr>
          <w:tab/>
        </w:r>
        <w:r>
          <w:rPr>
            <w:noProof/>
            <w:webHidden/>
          </w:rPr>
          <w:fldChar w:fldCharType="begin"/>
        </w:r>
        <w:r>
          <w:rPr>
            <w:noProof/>
            <w:webHidden/>
          </w:rPr>
          <w:instrText xml:space="preserve"> PAGEREF _Toc512069762 \h </w:instrText>
        </w:r>
        <w:r>
          <w:rPr>
            <w:noProof/>
            <w:webHidden/>
          </w:rPr>
        </w:r>
      </w:ins>
      <w:r>
        <w:rPr>
          <w:noProof/>
          <w:webHidden/>
        </w:rPr>
        <w:fldChar w:fldCharType="separate"/>
      </w:r>
      <w:ins w:id="1030" w:author="Martin Škára" w:date="2018-04-21T10:29:00Z">
        <w:r>
          <w:rPr>
            <w:noProof/>
            <w:webHidden/>
          </w:rPr>
          <w:t>39</w:t>
        </w:r>
      </w:ins>
      <w:ins w:id="1031" w:author="Martin Škára" w:date="2018-04-21T10:25:00Z">
        <w:r>
          <w:rPr>
            <w:noProof/>
            <w:webHidden/>
          </w:rPr>
          <w:fldChar w:fldCharType="end"/>
        </w:r>
        <w:r w:rsidRPr="00BE4C8C">
          <w:rPr>
            <w:rStyle w:val="Hypertextovodkaz"/>
            <w:noProof/>
          </w:rPr>
          <w:fldChar w:fldCharType="end"/>
        </w:r>
      </w:ins>
    </w:p>
    <w:p w14:paraId="107DC27C" w14:textId="66E7CAEC" w:rsidR="00FF620C" w:rsidRDefault="00FF620C">
      <w:pPr>
        <w:pStyle w:val="Seznamobrzk"/>
        <w:tabs>
          <w:tab w:val="right" w:leader="dot" w:pos="8777"/>
        </w:tabs>
        <w:rPr>
          <w:ins w:id="1032" w:author="Martin Škára" w:date="2018-04-21T10:25:00Z"/>
          <w:rFonts w:asciiTheme="minorHAnsi" w:eastAsiaTheme="minorEastAsia" w:hAnsiTheme="minorHAnsi" w:cstheme="minorBidi"/>
          <w:noProof/>
          <w:sz w:val="22"/>
          <w:szCs w:val="22"/>
        </w:rPr>
      </w:pPr>
      <w:ins w:id="1033" w:author="Martin Škára" w:date="2018-04-21T10:25:00Z">
        <w:r w:rsidRPr="00BE4C8C">
          <w:rPr>
            <w:rStyle w:val="Hypertextovodkaz"/>
            <w:noProof/>
          </w:rPr>
          <w:fldChar w:fldCharType="begin"/>
        </w:r>
        <w:r w:rsidRPr="00BE4C8C">
          <w:rPr>
            <w:rStyle w:val="Hypertextovodkaz"/>
            <w:noProof/>
          </w:rPr>
          <w:instrText xml:space="preserve"> </w:instrText>
        </w:r>
        <w:r>
          <w:rPr>
            <w:noProof/>
          </w:rPr>
          <w:instrText>HYPERLINK \l "_Toc512069763"</w:instrText>
        </w:r>
        <w:r w:rsidRPr="00BE4C8C">
          <w:rPr>
            <w:rStyle w:val="Hypertextovodkaz"/>
            <w:noProof/>
          </w:rPr>
          <w:instrText xml:space="preserve"> </w:instrText>
        </w:r>
        <w:r w:rsidRPr="00BE4C8C">
          <w:rPr>
            <w:rStyle w:val="Hypertextovodkaz"/>
            <w:noProof/>
          </w:rPr>
        </w:r>
        <w:r w:rsidRPr="00BE4C8C">
          <w:rPr>
            <w:rStyle w:val="Hypertextovodkaz"/>
            <w:noProof/>
          </w:rPr>
          <w:fldChar w:fldCharType="separate"/>
        </w:r>
        <w:r w:rsidRPr="00BE4C8C">
          <w:rPr>
            <w:rStyle w:val="Hypertextovodkaz"/>
            <w:noProof/>
          </w:rPr>
          <w:t>Kód 12 - Pomocná třída pro rychlé vytvoření hover efektu odkazu v SCSS [zdroj autor]</w:t>
        </w:r>
        <w:r>
          <w:rPr>
            <w:noProof/>
            <w:webHidden/>
          </w:rPr>
          <w:tab/>
        </w:r>
        <w:r>
          <w:rPr>
            <w:noProof/>
            <w:webHidden/>
          </w:rPr>
          <w:fldChar w:fldCharType="begin"/>
        </w:r>
        <w:r>
          <w:rPr>
            <w:noProof/>
            <w:webHidden/>
          </w:rPr>
          <w:instrText xml:space="preserve"> PAGEREF _Toc512069763 \h </w:instrText>
        </w:r>
        <w:r>
          <w:rPr>
            <w:noProof/>
            <w:webHidden/>
          </w:rPr>
        </w:r>
      </w:ins>
      <w:r>
        <w:rPr>
          <w:noProof/>
          <w:webHidden/>
        </w:rPr>
        <w:fldChar w:fldCharType="separate"/>
      </w:r>
      <w:ins w:id="1034" w:author="Martin Škára" w:date="2018-04-21T10:29:00Z">
        <w:r>
          <w:rPr>
            <w:noProof/>
            <w:webHidden/>
          </w:rPr>
          <w:t>40</w:t>
        </w:r>
      </w:ins>
      <w:ins w:id="1035" w:author="Martin Škára" w:date="2018-04-21T10:25:00Z">
        <w:r>
          <w:rPr>
            <w:noProof/>
            <w:webHidden/>
          </w:rPr>
          <w:fldChar w:fldCharType="end"/>
        </w:r>
        <w:r w:rsidRPr="00BE4C8C">
          <w:rPr>
            <w:rStyle w:val="Hypertextovodkaz"/>
            <w:noProof/>
          </w:rPr>
          <w:fldChar w:fldCharType="end"/>
        </w:r>
      </w:ins>
    </w:p>
    <w:p w14:paraId="439AD268" w14:textId="4ACA3634" w:rsidR="00FF620C" w:rsidRDefault="00FF620C">
      <w:pPr>
        <w:pStyle w:val="Seznamobrzk"/>
        <w:tabs>
          <w:tab w:val="right" w:leader="dot" w:pos="8777"/>
        </w:tabs>
        <w:rPr>
          <w:ins w:id="1036" w:author="Martin Škára" w:date="2018-04-21T10:25:00Z"/>
          <w:rFonts w:asciiTheme="minorHAnsi" w:eastAsiaTheme="minorEastAsia" w:hAnsiTheme="minorHAnsi" w:cstheme="minorBidi"/>
          <w:noProof/>
          <w:sz w:val="22"/>
          <w:szCs w:val="22"/>
        </w:rPr>
      </w:pPr>
      <w:ins w:id="1037" w:author="Martin Škára" w:date="2018-04-21T10:25:00Z">
        <w:r w:rsidRPr="00BE4C8C">
          <w:rPr>
            <w:rStyle w:val="Hypertextovodkaz"/>
            <w:noProof/>
          </w:rPr>
          <w:fldChar w:fldCharType="begin"/>
        </w:r>
        <w:r w:rsidRPr="00BE4C8C">
          <w:rPr>
            <w:rStyle w:val="Hypertextovodkaz"/>
            <w:noProof/>
          </w:rPr>
          <w:instrText xml:space="preserve"> </w:instrText>
        </w:r>
        <w:r>
          <w:rPr>
            <w:noProof/>
          </w:rPr>
          <w:instrText>HYPERLINK \l "_Toc512069764"</w:instrText>
        </w:r>
        <w:r w:rsidRPr="00BE4C8C">
          <w:rPr>
            <w:rStyle w:val="Hypertextovodkaz"/>
            <w:noProof/>
          </w:rPr>
          <w:instrText xml:space="preserve"> </w:instrText>
        </w:r>
        <w:r w:rsidRPr="00BE4C8C">
          <w:rPr>
            <w:rStyle w:val="Hypertextovodkaz"/>
            <w:noProof/>
          </w:rPr>
        </w:r>
        <w:r w:rsidRPr="00BE4C8C">
          <w:rPr>
            <w:rStyle w:val="Hypertextovodkaz"/>
            <w:noProof/>
          </w:rPr>
          <w:fldChar w:fldCharType="separate"/>
        </w:r>
        <w:r w:rsidRPr="00BE4C8C">
          <w:rPr>
            <w:rStyle w:val="Hypertextovodkaz"/>
            <w:noProof/>
          </w:rPr>
          <w:t>Kód 13 -  Zápis uvažovaného příkladu z obrázků 3-5 pomocí vytvořené knihovny [zdroj autor]</w:t>
        </w:r>
        <w:r>
          <w:rPr>
            <w:noProof/>
            <w:webHidden/>
          </w:rPr>
          <w:tab/>
        </w:r>
        <w:r>
          <w:rPr>
            <w:noProof/>
            <w:webHidden/>
          </w:rPr>
          <w:fldChar w:fldCharType="begin"/>
        </w:r>
        <w:r>
          <w:rPr>
            <w:noProof/>
            <w:webHidden/>
          </w:rPr>
          <w:instrText xml:space="preserve"> PAGEREF _Toc512069764 \h </w:instrText>
        </w:r>
        <w:r>
          <w:rPr>
            <w:noProof/>
            <w:webHidden/>
          </w:rPr>
        </w:r>
      </w:ins>
      <w:r>
        <w:rPr>
          <w:noProof/>
          <w:webHidden/>
        </w:rPr>
        <w:fldChar w:fldCharType="separate"/>
      </w:r>
      <w:ins w:id="1038" w:author="Martin Škára" w:date="2018-04-21T10:29:00Z">
        <w:r>
          <w:rPr>
            <w:noProof/>
            <w:webHidden/>
          </w:rPr>
          <w:t>40</w:t>
        </w:r>
      </w:ins>
      <w:ins w:id="1039" w:author="Martin Škára" w:date="2018-04-21T10:25:00Z">
        <w:r>
          <w:rPr>
            <w:noProof/>
            <w:webHidden/>
          </w:rPr>
          <w:fldChar w:fldCharType="end"/>
        </w:r>
        <w:r w:rsidRPr="00BE4C8C">
          <w:rPr>
            <w:rStyle w:val="Hypertextovodkaz"/>
            <w:noProof/>
          </w:rPr>
          <w:fldChar w:fldCharType="end"/>
        </w:r>
      </w:ins>
    </w:p>
    <w:p w14:paraId="2586C4F0" w14:textId="51FB6B11" w:rsidR="00FF620C" w:rsidRDefault="00FF620C">
      <w:pPr>
        <w:pStyle w:val="Seznamobrzk"/>
        <w:tabs>
          <w:tab w:val="right" w:leader="dot" w:pos="8777"/>
        </w:tabs>
        <w:rPr>
          <w:ins w:id="1040" w:author="Martin Škára" w:date="2018-04-21T10:25:00Z"/>
          <w:rFonts w:asciiTheme="minorHAnsi" w:eastAsiaTheme="minorEastAsia" w:hAnsiTheme="minorHAnsi" w:cstheme="minorBidi"/>
          <w:noProof/>
          <w:sz w:val="22"/>
          <w:szCs w:val="22"/>
        </w:rPr>
      </w:pPr>
      <w:ins w:id="1041" w:author="Martin Škára" w:date="2018-04-21T10:25:00Z">
        <w:r w:rsidRPr="00BE4C8C">
          <w:rPr>
            <w:rStyle w:val="Hypertextovodkaz"/>
            <w:noProof/>
          </w:rPr>
          <w:fldChar w:fldCharType="begin"/>
        </w:r>
        <w:r w:rsidRPr="00BE4C8C">
          <w:rPr>
            <w:rStyle w:val="Hypertextovodkaz"/>
            <w:noProof/>
          </w:rPr>
          <w:instrText xml:space="preserve"> </w:instrText>
        </w:r>
        <w:r>
          <w:rPr>
            <w:noProof/>
          </w:rPr>
          <w:instrText>HYPERLINK \l "_Toc512069765"</w:instrText>
        </w:r>
        <w:r w:rsidRPr="00BE4C8C">
          <w:rPr>
            <w:rStyle w:val="Hypertextovodkaz"/>
            <w:noProof/>
          </w:rPr>
          <w:instrText xml:space="preserve"> </w:instrText>
        </w:r>
        <w:r w:rsidRPr="00BE4C8C">
          <w:rPr>
            <w:rStyle w:val="Hypertextovodkaz"/>
            <w:noProof/>
          </w:rPr>
        </w:r>
        <w:r w:rsidRPr="00BE4C8C">
          <w:rPr>
            <w:rStyle w:val="Hypertextovodkaz"/>
            <w:noProof/>
          </w:rPr>
          <w:fldChar w:fldCharType="separate"/>
        </w:r>
        <w:r w:rsidRPr="00BE4C8C">
          <w:rPr>
            <w:rStyle w:val="Hypertextovodkaz"/>
            <w:noProof/>
          </w:rPr>
          <w:t>Kód 14- HTML zápis komponenty Carousel vytvořené knihovny [zdroj autor]</w:t>
        </w:r>
        <w:r>
          <w:rPr>
            <w:noProof/>
            <w:webHidden/>
          </w:rPr>
          <w:tab/>
        </w:r>
        <w:r>
          <w:rPr>
            <w:noProof/>
            <w:webHidden/>
          </w:rPr>
          <w:fldChar w:fldCharType="begin"/>
        </w:r>
        <w:r>
          <w:rPr>
            <w:noProof/>
            <w:webHidden/>
          </w:rPr>
          <w:instrText xml:space="preserve"> PAGEREF _Toc512069765 \h </w:instrText>
        </w:r>
        <w:r>
          <w:rPr>
            <w:noProof/>
            <w:webHidden/>
          </w:rPr>
        </w:r>
      </w:ins>
      <w:r>
        <w:rPr>
          <w:noProof/>
          <w:webHidden/>
        </w:rPr>
        <w:fldChar w:fldCharType="separate"/>
      </w:r>
      <w:ins w:id="1042" w:author="Martin Škára" w:date="2018-04-21T10:29:00Z">
        <w:r>
          <w:rPr>
            <w:noProof/>
            <w:webHidden/>
          </w:rPr>
          <w:t>44</w:t>
        </w:r>
      </w:ins>
      <w:ins w:id="1043" w:author="Martin Škára" w:date="2018-04-21T10:25:00Z">
        <w:r>
          <w:rPr>
            <w:noProof/>
            <w:webHidden/>
          </w:rPr>
          <w:fldChar w:fldCharType="end"/>
        </w:r>
        <w:r w:rsidRPr="00BE4C8C">
          <w:rPr>
            <w:rStyle w:val="Hypertextovodkaz"/>
            <w:noProof/>
          </w:rPr>
          <w:fldChar w:fldCharType="end"/>
        </w:r>
      </w:ins>
    </w:p>
    <w:p w14:paraId="3E3DE6E8" w14:textId="0A0CFDAE" w:rsidR="00FF620C" w:rsidRDefault="00FF620C">
      <w:pPr>
        <w:pStyle w:val="Seznamobrzk"/>
        <w:tabs>
          <w:tab w:val="right" w:leader="dot" w:pos="8777"/>
        </w:tabs>
        <w:rPr>
          <w:ins w:id="1044" w:author="Martin Škára" w:date="2018-04-21T10:25:00Z"/>
          <w:rFonts w:asciiTheme="minorHAnsi" w:eastAsiaTheme="minorEastAsia" w:hAnsiTheme="minorHAnsi" w:cstheme="minorBidi"/>
          <w:noProof/>
          <w:sz w:val="22"/>
          <w:szCs w:val="22"/>
        </w:rPr>
      </w:pPr>
      <w:ins w:id="1045" w:author="Martin Škára" w:date="2018-04-21T10:25:00Z">
        <w:r w:rsidRPr="00BE4C8C">
          <w:rPr>
            <w:rStyle w:val="Hypertextovodkaz"/>
            <w:noProof/>
          </w:rPr>
          <w:fldChar w:fldCharType="begin"/>
        </w:r>
        <w:r w:rsidRPr="00BE4C8C">
          <w:rPr>
            <w:rStyle w:val="Hypertextovodkaz"/>
            <w:noProof/>
          </w:rPr>
          <w:instrText xml:space="preserve"> </w:instrText>
        </w:r>
        <w:r>
          <w:rPr>
            <w:noProof/>
          </w:rPr>
          <w:instrText>HYPERLINK \l "_Toc512069766"</w:instrText>
        </w:r>
        <w:r w:rsidRPr="00BE4C8C">
          <w:rPr>
            <w:rStyle w:val="Hypertextovodkaz"/>
            <w:noProof/>
          </w:rPr>
          <w:instrText xml:space="preserve"> </w:instrText>
        </w:r>
        <w:r w:rsidRPr="00BE4C8C">
          <w:rPr>
            <w:rStyle w:val="Hypertextovodkaz"/>
            <w:noProof/>
          </w:rPr>
        </w:r>
        <w:r w:rsidRPr="00BE4C8C">
          <w:rPr>
            <w:rStyle w:val="Hypertextovodkaz"/>
            <w:noProof/>
          </w:rPr>
          <w:fldChar w:fldCharType="separate"/>
        </w:r>
        <w:r w:rsidRPr="00BE4C8C">
          <w:rPr>
            <w:rStyle w:val="Hypertextovodkaz"/>
            <w:noProof/>
          </w:rPr>
          <w:t>Kód 15 - Ukázka HTML zápisu komponenty záložek vytvořené knihovny a jejích ovládacích prvků [zdroj autor]</w:t>
        </w:r>
        <w:r>
          <w:rPr>
            <w:noProof/>
            <w:webHidden/>
          </w:rPr>
          <w:tab/>
        </w:r>
        <w:r>
          <w:rPr>
            <w:noProof/>
            <w:webHidden/>
          </w:rPr>
          <w:fldChar w:fldCharType="begin"/>
        </w:r>
        <w:r>
          <w:rPr>
            <w:noProof/>
            <w:webHidden/>
          </w:rPr>
          <w:instrText xml:space="preserve"> PAGEREF _Toc512069766 \h </w:instrText>
        </w:r>
        <w:r>
          <w:rPr>
            <w:noProof/>
            <w:webHidden/>
          </w:rPr>
        </w:r>
      </w:ins>
      <w:r>
        <w:rPr>
          <w:noProof/>
          <w:webHidden/>
        </w:rPr>
        <w:fldChar w:fldCharType="separate"/>
      </w:r>
      <w:ins w:id="1046" w:author="Martin Škára" w:date="2018-04-21T10:29:00Z">
        <w:r>
          <w:rPr>
            <w:noProof/>
            <w:webHidden/>
          </w:rPr>
          <w:t>50</w:t>
        </w:r>
      </w:ins>
      <w:ins w:id="1047" w:author="Martin Škára" w:date="2018-04-21T10:25:00Z">
        <w:r>
          <w:rPr>
            <w:noProof/>
            <w:webHidden/>
          </w:rPr>
          <w:fldChar w:fldCharType="end"/>
        </w:r>
        <w:r w:rsidRPr="00BE4C8C">
          <w:rPr>
            <w:rStyle w:val="Hypertextovodkaz"/>
            <w:noProof/>
          </w:rPr>
          <w:fldChar w:fldCharType="end"/>
        </w:r>
      </w:ins>
    </w:p>
    <w:p w14:paraId="67D02334" w14:textId="7934F23E" w:rsidR="00FF620C" w:rsidRDefault="00FF620C">
      <w:pPr>
        <w:pStyle w:val="Seznamobrzk"/>
        <w:tabs>
          <w:tab w:val="right" w:leader="dot" w:pos="8777"/>
        </w:tabs>
        <w:rPr>
          <w:ins w:id="1048" w:author="Martin Škára" w:date="2018-04-21T10:25:00Z"/>
          <w:rFonts w:asciiTheme="minorHAnsi" w:eastAsiaTheme="minorEastAsia" w:hAnsiTheme="minorHAnsi" w:cstheme="minorBidi"/>
          <w:noProof/>
          <w:sz w:val="22"/>
          <w:szCs w:val="22"/>
        </w:rPr>
      </w:pPr>
      <w:ins w:id="1049" w:author="Martin Škára" w:date="2018-04-21T10:25:00Z">
        <w:r w:rsidRPr="00BE4C8C">
          <w:rPr>
            <w:rStyle w:val="Hypertextovodkaz"/>
            <w:noProof/>
          </w:rPr>
          <w:fldChar w:fldCharType="begin"/>
        </w:r>
        <w:r w:rsidRPr="00BE4C8C">
          <w:rPr>
            <w:rStyle w:val="Hypertextovodkaz"/>
            <w:noProof/>
          </w:rPr>
          <w:instrText xml:space="preserve"> </w:instrText>
        </w:r>
        <w:r>
          <w:rPr>
            <w:noProof/>
          </w:rPr>
          <w:instrText>HYPERLINK \l "_Toc512069767"</w:instrText>
        </w:r>
        <w:r w:rsidRPr="00BE4C8C">
          <w:rPr>
            <w:rStyle w:val="Hypertextovodkaz"/>
            <w:noProof/>
          </w:rPr>
          <w:instrText xml:space="preserve"> </w:instrText>
        </w:r>
        <w:r w:rsidRPr="00BE4C8C">
          <w:rPr>
            <w:rStyle w:val="Hypertextovodkaz"/>
            <w:noProof/>
          </w:rPr>
        </w:r>
        <w:r w:rsidRPr="00BE4C8C">
          <w:rPr>
            <w:rStyle w:val="Hypertextovodkaz"/>
            <w:noProof/>
          </w:rPr>
          <w:fldChar w:fldCharType="separate"/>
        </w:r>
        <w:r w:rsidRPr="00BE4C8C">
          <w:rPr>
            <w:rStyle w:val="Hypertextovodkaz"/>
            <w:noProof/>
          </w:rPr>
          <w:t>Kód 16 - Příkazy balíčkovacích systémů pro instalaci vytvořené knihovny</w:t>
        </w:r>
        <w:r>
          <w:rPr>
            <w:noProof/>
            <w:webHidden/>
          </w:rPr>
          <w:tab/>
        </w:r>
        <w:r>
          <w:rPr>
            <w:noProof/>
            <w:webHidden/>
          </w:rPr>
          <w:fldChar w:fldCharType="begin"/>
        </w:r>
        <w:r>
          <w:rPr>
            <w:noProof/>
            <w:webHidden/>
          </w:rPr>
          <w:instrText xml:space="preserve"> PAGEREF _Toc512069767 \h </w:instrText>
        </w:r>
        <w:r>
          <w:rPr>
            <w:noProof/>
            <w:webHidden/>
          </w:rPr>
        </w:r>
      </w:ins>
      <w:r>
        <w:rPr>
          <w:noProof/>
          <w:webHidden/>
        </w:rPr>
        <w:fldChar w:fldCharType="separate"/>
      </w:r>
      <w:ins w:id="1050" w:author="Martin Škára" w:date="2018-04-21T10:29:00Z">
        <w:r>
          <w:rPr>
            <w:noProof/>
            <w:webHidden/>
          </w:rPr>
          <w:t>57</w:t>
        </w:r>
      </w:ins>
      <w:ins w:id="1051" w:author="Martin Škára" w:date="2018-04-21T10:25:00Z">
        <w:r>
          <w:rPr>
            <w:noProof/>
            <w:webHidden/>
          </w:rPr>
          <w:fldChar w:fldCharType="end"/>
        </w:r>
        <w:r w:rsidRPr="00BE4C8C">
          <w:rPr>
            <w:rStyle w:val="Hypertextovodkaz"/>
            <w:noProof/>
          </w:rPr>
          <w:fldChar w:fldCharType="end"/>
        </w:r>
      </w:ins>
    </w:p>
    <w:p w14:paraId="2DBC621B" w14:textId="3EAA17C3" w:rsidR="004E4A54" w:rsidDel="00FF620C" w:rsidRDefault="004E4A54">
      <w:pPr>
        <w:pStyle w:val="Seznamobrzk"/>
        <w:tabs>
          <w:tab w:val="right" w:leader="dot" w:pos="8777"/>
        </w:tabs>
        <w:rPr>
          <w:del w:id="1052" w:author="Martin Škára" w:date="2018-04-21T10:25:00Z"/>
          <w:rFonts w:asciiTheme="minorHAnsi" w:eastAsiaTheme="minorEastAsia" w:hAnsiTheme="minorHAnsi" w:cstheme="minorBidi"/>
          <w:noProof/>
          <w:sz w:val="22"/>
          <w:szCs w:val="22"/>
        </w:rPr>
      </w:pPr>
      <w:del w:id="1053" w:author="Martin Škára" w:date="2018-04-21T10:25:00Z">
        <w:r w:rsidRPr="00FF620C" w:rsidDel="00FF620C">
          <w:rPr>
            <w:noProof/>
            <w:rPrChange w:id="1054" w:author="Martin Škára" w:date="2018-04-21T10:25:00Z">
              <w:rPr>
                <w:rStyle w:val="Hypertextovodkaz"/>
                <w:noProof/>
              </w:rPr>
            </w:rPrChange>
          </w:rPr>
          <w:delText>Kód 1 - Ukázka zápisu třídy v jazyce CSS [zdroj autor]</w:delText>
        </w:r>
        <w:r w:rsidDel="00FF620C">
          <w:rPr>
            <w:noProof/>
            <w:webHidden/>
          </w:rPr>
          <w:tab/>
          <w:delText>11</w:delText>
        </w:r>
      </w:del>
    </w:p>
    <w:p w14:paraId="2F0C8485" w14:textId="37E553FA" w:rsidR="004E4A54" w:rsidDel="00FF620C" w:rsidRDefault="004E4A54">
      <w:pPr>
        <w:pStyle w:val="Seznamobrzk"/>
        <w:tabs>
          <w:tab w:val="right" w:leader="dot" w:pos="8777"/>
        </w:tabs>
        <w:rPr>
          <w:del w:id="1055" w:author="Martin Škára" w:date="2018-04-21T10:25:00Z"/>
          <w:rFonts w:asciiTheme="minorHAnsi" w:eastAsiaTheme="minorEastAsia" w:hAnsiTheme="minorHAnsi" w:cstheme="minorBidi"/>
          <w:noProof/>
          <w:sz w:val="22"/>
          <w:szCs w:val="22"/>
        </w:rPr>
      </w:pPr>
      <w:del w:id="1056" w:author="Martin Škára" w:date="2018-04-21T10:25:00Z">
        <w:r w:rsidRPr="00FF620C" w:rsidDel="00FF620C">
          <w:rPr>
            <w:noProof/>
            <w:rPrChange w:id="1057" w:author="Martin Škára" w:date="2018-04-21T10:25:00Z">
              <w:rPr>
                <w:rStyle w:val="Hypertextovodkaz"/>
                <w:noProof/>
              </w:rPr>
            </w:rPrChange>
          </w:rPr>
          <w:delText>Kód 2 - Ukázka syntaxe SASS preprocesoru SASS [zdroj autor]</w:delText>
        </w:r>
        <w:r w:rsidDel="00FF620C">
          <w:rPr>
            <w:noProof/>
            <w:webHidden/>
          </w:rPr>
          <w:tab/>
          <w:delText>16</w:delText>
        </w:r>
      </w:del>
    </w:p>
    <w:p w14:paraId="0E44AC93" w14:textId="65D4FDFB" w:rsidR="004E4A54" w:rsidDel="00FF620C" w:rsidRDefault="004E4A54">
      <w:pPr>
        <w:pStyle w:val="Seznamobrzk"/>
        <w:tabs>
          <w:tab w:val="right" w:leader="dot" w:pos="8777"/>
        </w:tabs>
        <w:rPr>
          <w:del w:id="1058" w:author="Martin Škára" w:date="2018-04-21T10:25:00Z"/>
          <w:rFonts w:asciiTheme="minorHAnsi" w:eastAsiaTheme="minorEastAsia" w:hAnsiTheme="minorHAnsi" w:cstheme="minorBidi"/>
          <w:noProof/>
          <w:sz w:val="22"/>
          <w:szCs w:val="22"/>
        </w:rPr>
      </w:pPr>
      <w:del w:id="1059" w:author="Martin Škára" w:date="2018-04-21T10:25:00Z">
        <w:r w:rsidRPr="00FF620C" w:rsidDel="00FF620C">
          <w:rPr>
            <w:noProof/>
            <w:rPrChange w:id="1060" w:author="Martin Škára" w:date="2018-04-21T10:25:00Z">
              <w:rPr>
                <w:rStyle w:val="Hypertextovodkaz"/>
                <w:noProof/>
              </w:rPr>
            </w:rPrChange>
          </w:rPr>
          <w:delText>Kód 3 - Ukázka syntaxe SCSS preprocesoru SASS [zdroj autor]</w:delText>
        </w:r>
        <w:r w:rsidDel="00FF620C">
          <w:rPr>
            <w:noProof/>
            <w:webHidden/>
          </w:rPr>
          <w:tab/>
          <w:delText>16</w:delText>
        </w:r>
      </w:del>
    </w:p>
    <w:p w14:paraId="7B9D3719" w14:textId="26815613" w:rsidR="004E4A54" w:rsidDel="00FF620C" w:rsidRDefault="004E4A54">
      <w:pPr>
        <w:pStyle w:val="Seznamobrzk"/>
        <w:tabs>
          <w:tab w:val="right" w:leader="dot" w:pos="8777"/>
        </w:tabs>
        <w:rPr>
          <w:del w:id="1061" w:author="Martin Škára" w:date="2018-04-21T10:25:00Z"/>
          <w:rFonts w:asciiTheme="minorHAnsi" w:eastAsiaTheme="minorEastAsia" w:hAnsiTheme="minorHAnsi" w:cstheme="minorBidi"/>
          <w:noProof/>
          <w:sz w:val="22"/>
          <w:szCs w:val="22"/>
        </w:rPr>
      </w:pPr>
      <w:del w:id="1062" w:author="Martin Škára" w:date="2018-04-21T10:25:00Z">
        <w:r w:rsidRPr="00FF620C" w:rsidDel="00FF620C">
          <w:rPr>
            <w:noProof/>
            <w:rPrChange w:id="1063" w:author="Martin Škára" w:date="2018-04-21T10:25:00Z">
              <w:rPr>
                <w:rStyle w:val="Hypertextovodkaz"/>
                <w:noProof/>
              </w:rPr>
            </w:rPrChange>
          </w:rPr>
          <w:delText>Kód 4 - Zápis nativních fontů v rámci CSS vlastnosti font-family [18]</w:delText>
        </w:r>
        <w:r w:rsidDel="00FF620C">
          <w:rPr>
            <w:noProof/>
            <w:webHidden/>
          </w:rPr>
          <w:tab/>
          <w:delText>22</w:delText>
        </w:r>
      </w:del>
    </w:p>
    <w:p w14:paraId="5957C705" w14:textId="5BFE6018" w:rsidR="004E4A54" w:rsidDel="00FF620C" w:rsidRDefault="004E4A54">
      <w:pPr>
        <w:pStyle w:val="Seznamobrzk"/>
        <w:tabs>
          <w:tab w:val="right" w:leader="dot" w:pos="8777"/>
        </w:tabs>
        <w:rPr>
          <w:del w:id="1064" w:author="Martin Škára" w:date="2018-04-21T10:25:00Z"/>
          <w:rFonts w:asciiTheme="minorHAnsi" w:eastAsiaTheme="minorEastAsia" w:hAnsiTheme="minorHAnsi" w:cstheme="minorBidi"/>
          <w:noProof/>
          <w:sz w:val="22"/>
          <w:szCs w:val="22"/>
        </w:rPr>
      </w:pPr>
      <w:del w:id="1065" w:author="Martin Škára" w:date="2018-04-21T10:25:00Z">
        <w:r w:rsidRPr="00FF620C" w:rsidDel="00FF620C">
          <w:rPr>
            <w:noProof/>
            <w:rPrChange w:id="1066" w:author="Martin Škára" w:date="2018-04-21T10:25:00Z">
              <w:rPr>
                <w:rStyle w:val="Hypertextovodkaz"/>
                <w:noProof/>
              </w:rPr>
            </w:rPrChange>
          </w:rPr>
          <w:delText>Kód 5 - Zápis uvažovaného příkladu z obrázků 3-5 pomocí knihovny Bootstrap [zdroj autor]</w:delText>
        </w:r>
        <w:r w:rsidDel="00FF620C">
          <w:rPr>
            <w:noProof/>
            <w:webHidden/>
          </w:rPr>
          <w:tab/>
          <w:delText>22</w:delText>
        </w:r>
      </w:del>
    </w:p>
    <w:p w14:paraId="177AFE49" w14:textId="05516C75" w:rsidR="004E4A54" w:rsidDel="00FF620C" w:rsidRDefault="004E4A54">
      <w:pPr>
        <w:pStyle w:val="Seznamobrzk"/>
        <w:tabs>
          <w:tab w:val="right" w:leader="dot" w:pos="8777"/>
        </w:tabs>
        <w:rPr>
          <w:del w:id="1067" w:author="Martin Škára" w:date="2018-04-21T10:25:00Z"/>
          <w:rFonts w:asciiTheme="minorHAnsi" w:eastAsiaTheme="minorEastAsia" w:hAnsiTheme="minorHAnsi" w:cstheme="minorBidi"/>
          <w:noProof/>
          <w:sz w:val="22"/>
          <w:szCs w:val="22"/>
        </w:rPr>
      </w:pPr>
      <w:del w:id="1068" w:author="Martin Škára" w:date="2018-04-21T10:25:00Z">
        <w:r w:rsidRPr="00FF620C" w:rsidDel="00FF620C">
          <w:rPr>
            <w:noProof/>
            <w:rPrChange w:id="1069" w:author="Martin Škára" w:date="2018-04-21T10:25:00Z">
              <w:rPr>
                <w:rStyle w:val="Hypertextovodkaz"/>
                <w:noProof/>
              </w:rPr>
            </w:rPrChange>
          </w:rPr>
          <w:delText>Kód 6 – Zápis uvažovaného příkladu z obrázků 3-5 pomocí Float Grid/Flex Grid systémů knihovny Foundation [zdroj autor]</w:delText>
        </w:r>
        <w:r w:rsidDel="00FF620C">
          <w:rPr>
            <w:noProof/>
            <w:webHidden/>
          </w:rPr>
          <w:tab/>
          <w:delText>26</w:delText>
        </w:r>
      </w:del>
    </w:p>
    <w:p w14:paraId="6479E679" w14:textId="35FB26C3" w:rsidR="004E4A54" w:rsidDel="00FF620C" w:rsidRDefault="004E4A54">
      <w:pPr>
        <w:pStyle w:val="Seznamobrzk"/>
        <w:tabs>
          <w:tab w:val="right" w:leader="dot" w:pos="8777"/>
        </w:tabs>
        <w:rPr>
          <w:del w:id="1070" w:author="Martin Škára" w:date="2018-04-21T10:25:00Z"/>
          <w:rFonts w:asciiTheme="minorHAnsi" w:eastAsiaTheme="minorEastAsia" w:hAnsiTheme="minorHAnsi" w:cstheme="minorBidi"/>
          <w:noProof/>
          <w:sz w:val="22"/>
          <w:szCs w:val="22"/>
        </w:rPr>
      </w:pPr>
      <w:del w:id="1071" w:author="Martin Škára" w:date="2018-04-21T10:25:00Z">
        <w:r w:rsidRPr="00FF620C" w:rsidDel="00FF620C">
          <w:rPr>
            <w:noProof/>
            <w:rPrChange w:id="1072" w:author="Martin Škára" w:date="2018-04-21T10:25:00Z">
              <w:rPr>
                <w:rStyle w:val="Hypertextovodkaz"/>
                <w:noProof/>
              </w:rPr>
            </w:rPrChange>
          </w:rPr>
          <w:delText>Kód 7 - Zápis uvažovaného příkladu pomocí grid systému XY Grid knihovny Foundation [zdroj autor]</w:delText>
        </w:r>
        <w:r w:rsidDel="00FF620C">
          <w:rPr>
            <w:noProof/>
            <w:webHidden/>
          </w:rPr>
          <w:tab/>
          <w:delText>27</w:delText>
        </w:r>
      </w:del>
    </w:p>
    <w:p w14:paraId="338B9363" w14:textId="516A9D85" w:rsidR="004E4A54" w:rsidDel="00FF620C" w:rsidRDefault="004E4A54">
      <w:pPr>
        <w:pStyle w:val="Seznamobrzk"/>
        <w:tabs>
          <w:tab w:val="right" w:leader="dot" w:pos="8777"/>
        </w:tabs>
        <w:rPr>
          <w:del w:id="1073" w:author="Martin Škára" w:date="2018-04-21T10:25:00Z"/>
          <w:rFonts w:asciiTheme="minorHAnsi" w:eastAsiaTheme="minorEastAsia" w:hAnsiTheme="minorHAnsi" w:cstheme="minorBidi"/>
          <w:noProof/>
          <w:sz w:val="22"/>
          <w:szCs w:val="22"/>
        </w:rPr>
      </w:pPr>
      <w:del w:id="1074" w:author="Martin Škára" w:date="2018-04-21T10:25:00Z">
        <w:r w:rsidRPr="00FF620C" w:rsidDel="00FF620C">
          <w:rPr>
            <w:noProof/>
            <w:rPrChange w:id="1075" w:author="Martin Škára" w:date="2018-04-21T10:25:00Z">
              <w:rPr>
                <w:rStyle w:val="Hypertextovodkaz"/>
                <w:noProof/>
              </w:rPr>
            </w:rPrChange>
          </w:rPr>
          <w:delText>Kód 8 – Zápis uvažovaného příkladu z obrázků 3-5 v grid systému knihovny Pure CSS [zdroj autor]</w:delText>
        </w:r>
        <w:r w:rsidDel="00FF620C">
          <w:rPr>
            <w:noProof/>
            <w:webHidden/>
          </w:rPr>
          <w:tab/>
          <w:delText>28</w:delText>
        </w:r>
      </w:del>
    </w:p>
    <w:p w14:paraId="0CA2183B" w14:textId="37852DC3" w:rsidR="004E4A54" w:rsidDel="00FF620C" w:rsidRDefault="004E4A54">
      <w:pPr>
        <w:pStyle w:val="Seznamobrzk"/>
        <w:tabs>
          <w:tab w:val="right" w:leader="dot" w:pos="8777"/>
        </w:tabs>
        <w:rPr>
          <w:del w:id="1076" w:author="Martin Škára" w:date="2018-04-21T10:25:00Z"/>
          <w:rFonts w:asciiTheme="minorHAnsi" w:eastAsiaTheme="minorEastAsia" w:hAnsiTheme="minorHAnsi" w:cstheme="minorBidi"/>
          <w:noProof/>
          <w:sz w:val="22"/>
          <w:szCs w:val="22"/>
        </w:rPr>
      </w:pPr>
      <w:del w:id="1077" w:author="Martin Škára" w:date="2018-04-21T10:25:00Z">
        <w:r w:rsidRPr="00FF620C" w:rsidDel="00FF620C">
          <w:rPr>
            <w:noProof/>
            <w:rPrChange w:id="1078" w:author="Martin Škára" w:date="2018-04-21T10:25:00Z">
              <w:rPr>
                <w:rStyle w:val="Hypertextovodkaz"/>
                <w:noProof/>
              </w:rPr>
            </w:rPrChange>
          </w:rPr>
          <w:delText>Kód 9 - Zápis uvažovaného příkladu z obrázků 3-5 v grid systému knihovny Bulma [zdroj autor]</w:delText>
        </w:r>
        <w:r w:rsidDel="00FF620C">
          <w:rPr>
            <w:noProof/>
            <w:webHidden/>
          </w:rPr>
          <w:tab/>
          <w:delText>29</w:delText>
        </w:r>
      </w:del>
    </w:p>
    <w:p w14:paraId="41884C0D" w14:textId="2737354C" w:rsidR="004E4A54" w:rsidDel="00FF620C" w:rsidRDefault="004E4A54">
      <w:pPr>
        <w:pStyle w:val="Seznamobrzk"/>
        <w:tabs>
          <w:tab w:val="right" w:leader="dot" w:pos="8777"/>
        </w:tabs>
        <w:rPr>
          <w:del w:id="1079" w:author="Martin Škára" w:date="2018-04-21T10:25:00Z"/>
          <w:rFonts w:asciiTheme="minorHAnsi" w:eastAsiaTheme="minorEastAsia" w:hAnsiTheme="minorHAnsi" w:cstheme="minorBidi"/>
          <w:noProof/>
          <w:sz w:val="22"/>
          <w:szCs w:val="22"/>
        </w:rPr>
      </w:pPr>
      <w:del w:id="1080" w:author="Martin Škára" w:date="2018-04-21T10:25:00Z">
        <w:r w:rsidRPr="00FF620C" w:rsidDel="00FF620C">
          <w:rPr>
            <w:noProof/>
            <w:rPrChange w:id="1081" w:author="Martin Škára" w:date="2018-04-21T10:25:00Z">
              <w:rPr>
                <w:rStyle w:val="Hypertextovodkaz"/>
                <w:noProof/>
              </w:rPr>
            </w:rPrChange>
          </w:rPr>
          <w:delText>Kód 10 - HTML šablona pro správné použití knihovny [zdroj autor]</w:delText>
        </w:r>
        <w:r w:rsidDel="00FF620C">
          <w:rPr>
            <w:noProof/>
            <w:webHidden/>
          </w:rPr>
          <w:tab/>
          <w:delText>37</w:delText>
        </w:r>
      </w:del>
    </w:p>
    <w:p w14:paraId="24DA668A" w14:textId="3149FCD9" w:rsidR="004E4A54" w:rsidDel="00FF620C" w:rsidRDefault="004E4A54">
      <w:pPr>
        <w:pStyle w:val="Seznamobrzk"/>
        <w:tabs>
          <w:tab w:val="right" w:leader="dot" w:pos="8777"/>
        </w:tabs>
        <w:rPr>
          <w:del w:id="1082" w:author="Martin Škára" w:date="2018-04-21T10:25:00Z"/>
          <w:rFonts w:asciiTheme="minorHAnsi" w:eastAsiaTheme="minorEastAsia" w:hAnsiTheme="minorHAnsi" w:cstheme="minorBidi"/>
          <w:noProof/>
          <w:sz w:val="22"/>
          <w:szCs w:val="22"/>
        </w:rPr>
      </w:pPr>
      <w:del w:id="1083" w:author="Martin Škára" w:date="2018-04-21T10:25:00Z">
        <w:r w:rsidRPr="00FF620C" w:rsidDel="00FF620C">
          <w:rPr>
            <w:noProof/>
            <w:rPrChange w:id="1084" w:author="Martin Škára" w:date="2018-04-21T10:25:00Z">
              <w:rPr>
                <w:rStyle w:val="Hypertextovodkaz"/>
                <w:noProof/>
              </w:rPr>
            </w:rPrChange>
          </w:rPr>
          <w:delText>Kód 11 - Definice proměnné $fontFamily určující font pro celou webovou stránku [zdroj autor]</w:delText>
        </w:r>
        <w:r w:rsidDel="00FF620C">
          <w:rPr>
            <w:noProof/>
            <w:webHidden/>
          </w:rPr>
          <w:tab/>
          <w:delText>39</w:delText>
        </w:r>
      </w:del>
    </w:p>
    <w:p w14:paraId="699C9179" w14:textId="6E3DDF04" w:rsidR="004E4A54" w:rsidDel="00FF620C" w:rsidRDefault="004E4A54">
      <w:pPr>
        <w:pStyle w:val="Seznamobrzk"/>
        <w:tabs>
          <w:tab w:val="right" w:leader="dot" w:pos="8777"/>
        </w:tabs>
        <w:rPr>
          <w:del w:id="1085" w:author="Martin Škára" w:date="2018-04-21T10:25:00Z"/>
          <w:rFonts w:asciiTheme="minorHAnsi" w:eastAsiaTheme="minorEastAsia" w:hAnsiTheme="minorHAnsi" w:cstheme="minorBidi"/>
          <w:noProof/>
          <w:sz w:val="22"/>
          <w:szCs w:val="22"/>
        </w:rPr>
      </w:pPr>
      <w:del w:id="1086" w:author="Martin Škára" w:date="2018-04-21T10:25:00Z">
        <w:r w:rsidRPr="00FF620C" w:rsidDel="00FF620C">
          <w:rPr>
            <w:noProof/>
            <w:rPrChange w:id="1087" w:author="Martin Škára" w:date="2018-04-21T10:25:00Z">
              <w:rPr>
                <w:rStyle w:val="Hypertextovodkaz"/>
                <w:noProof/>
              </w:rPr>
            </w:rPrChange>
          </w:rPr>
          <w:delText>Kód 12 - Pomocná třída pro rychlé vytvoření hover efektu odkazu v SCSS [zdroj autor]</w:delText>
        </w:r>
        <w:r w:rsidDel="00FF620C">
          <w:rPr>
            <w:noProof/>
            <w:webHidden/>
          </w:rPr>
          <w:tab/>
          <w:delText>40</w:delText>
        </w:r>
      </w:del>
    </w:p>
    <w:p w14:paraId="3685CAE4" w14:textId="77B112B3" w:rsidR="004E4A54" w:rsidDel="00FF620C" w:rsidRDefault="004E4A54">
      <w:pPr>
        <w:pStyle w:val="Seznamobrzk"/>
        <w:tabs>
          <w:tab w:val="right" w:leader="dot" w:pos="8777"/>
        </w:tabs>
        <w:rPr>
          <w:del w:id="1088" w:author="Martin Škára" w:date="2018-04-21T10:25:00Z"/>
          <w:rFonts w:asciiTheme="minorHAnsi" w:eastAsiaTheme="minorEastAsia" w:hAnsiTheme="minorHAnsi" w:cstheme="minorBidi"/>
          <w:noProof/>
          <w:sz w:val="22"/>
          <w:szCs w:val="22"/>
        </w:rPr>
      </w:pPr>
      <w:del w:id="1089" w:author="Martin Škára" w:date="2018-04-21T10:25:00Z">
        <w:r w:rsidRPr="00FF620C" w:rsidDel="00FF620C">
          <w:rPr>
            <w:noProof/>
            <w:rPrChange w:id="1090" w:author="Martin Škára" w:date="2018-04-21T10:25:00Z">
              <w:rPr>
                <w:rStyle w:val="Hypertextovodkaz"/>
                <w:noProof/>
              </w:rPr>
            </w:rPrChange>
          </w:rPr>
          <w:delText>Kód 13 -  Zápis uvažovaného příkladu z obrázků 3-5 pomocí vytvořené knihovny [zdroj autor]</w:delText>
        </w:r>
        <w:r w:rsidDel="00FF620C">
          <w:rPr>
            <w:noProof/>
            <w:webHidden/>
          </w:rPr>
          <w:tab/>
          <w:delText>40</w:delText>
        </w:r>
      </w:del>
    </w:p>
    <w:p w14:paraId="45C550F0" w14:textId="077D0007" w:rsidR="004E4A54" w:rsidDel="00FF620C" w:rsidRDefault="004E4A54">
      <w:pPr>
        <w:pStyle w:val="Seznamobrzk"/>
        <w:tabs>
          <w:tab w:val="right" w:leader="dot" w:pos="8777"/>
        </w:tabs>
        <w:rPr>
          <w:del w:id="1091" w:author="Martin Škára" w:date="2018-04-21T10:25:00Z"/>
          <w:rFonts w:asciiTheme="minorHAnsi" w:eastAsiaTheme="minorEastAsia" w:hAnsiTheme="minorHAnsi" w:cstheme="minorBidi"/>
          <w:noProof/>
          <w:sz w:val="22"/>
          <w:szCs w:val="22"/>
        </w:rPr>
      </w:pPr>
      <w:del w:id="1092" w:author="Martin Škára" w:date="2018-04-21T10:25:00Z">
        <w:r w:rsidRPr="00FF620C" w:rsidDel="00FF620C">
          <w:rPr>
            <w:noProof/>
            <w:rPrChange w:id="1093" w:author="Martin Škára" w:date="2018-04-21T10:25:00Z">
              <w:rPr>
                <w:rStyle w:val="Hypertextovodkaz"/>
                <w:noProof/>
              </w:rPr>
            </w:rPrChange>
          </w:rPr>
          <w:delText>Kód 14- HTML zápis komponenty Carousel vytvořené knihovny [zdroj autor]</w:delText>
        </w:r>
        <w:r w:rsidDel="00FF620C">
          <w:rPr>
            <w:noProof/>
            <w:webHidden/>
          </w:rPr>
          <w:tab/>
          <w:delText>44</w:delText>
        </w:r>
      </w:del>
    </w:p>
    <w:p w14:paraId="3DBEE54C" w14:textId="6D29F220" w:rsidR="004E4A54" w:rsidDel="00FF620C" w:rsidRDefault="004E4A54">
      <w:pPr>
        <w:pStyle w:val="Seznamobrzk"/>
        <w:tabs>
          <w:tab w:val="right" w:leader="dot" w:pos="8777"/>
        </w:tabs>
        <w:rPr>
          <w:del w:id="1094" w:author="Martin Škára" w:date="2018-04-21T10:25:00Z"/>
          <w:rFonts w:asciiTheme="minorHAnsi" w:eastAsiaTheme="minorEastAsia" w:hAnsiTheme="minorHAnsi" w:cstheme="minorBidi"/>
          <w:noProof/>
          <w:sz w:val="22"/>
          <w:szCs w:val="22"/>
        </w:rPr>
      </w:pPr>
      <w:del w:id="1095" w:author="Martin Škára" w:date="2018-04-21T10:25:00Z">
        <w:r w:rsidRPr="00FF620C" w:rsidDel="00FF620C">
          <w:rPr>
            <w:noProof/>
            <w:rPrChange w:id="1096" w:author="Martin Škára" w:date="2018-04-21T10:25:00Z">
              <w:rPr>
                <w:rStyle w:val="Hypertextovodkaz"/>
                <w:noProof/>
              </w:rPr>
            </w:rPrChange>
          </w:rPr>
          <w:delText>Kód 15 - Ukázka HTML zápisu komponenty záložek vytvořené knihovny a jejích ovládacích prvků [zdroj autor]</w:delText>
        </w:r>
        <w:r w:rsidDel="00FF620C">
          <w:rPr>
            <w:noProof/>
            <w:webHidden/>
          </w:rPr>
          <w:tab/>
          <w:delText>49</w:delText>
        </w:r>
      </w:del>
    </w:p>
    <w:p w14:paraId="5F6F73D7" w14:textId="3422E3B8" w:rsidR="004E4A54" w:rsidDel="00FF620C" w:rsidRDefault="004E4A54">
      <w:pPr>
        <w:pStyle w:val="Seznamobrzk"/>
        <w:tabs>
          <w:tab w:val="right" w:leader="dot" w:pos="8777"/>
        </w:tabs>
        <w:rPr>
          <w:del w:id="1097" w:author="Martin Škára" w:date="2018-04-21T10:25:00Z"/>
          <w:rFonts w:asciiTheme="minorHAnsi" w:eastAsiaTheme="minorEastAsia" w:hAnsiTheme="minorHAnsi" w:cstheme="minorBidi"/>
          <w:noProof/>
          <w:sz w:val="22"/>
          <w:szCs w:val="22"/>
        </w:rPr>
      </w:pPr>
      <w:del w:id="1098" w:author="Martin Škára" w:date="2018-04-21T10:25:00Z">
        <w:r w:rsidRPr="00FF620C" w:rsidDel="00FF620C">
          <w:rPr>
            <w:noProof/>
            <w:rPrChange w:id="1099" w:author="Martin Škára" w:date="2018-04-21T10:25:00Z">
              <w:rPr>
                <w:rStyle w:val="Hypertextovodkaz"/>
                <w:noProof/>
              </w:rPr>
            </w:rPrChange>
          </w:rPr>
          <w:delText>Kód 16 - Příkazy balíčkovacích systémů pro instalaci vytvořené knihovny</w:delText>
        </w:r>
        <w:r w:rsidDel="00FF620C">
          <w:rPr>
            <w:noProof/>
            <w:webHidden/>
          </w:rPr>
          <w:tab/>
          <w:delText>56</w:delText>
        </w:r>
      </w:del>
    </w:p>
    <w:p w14:paraId="51BBFA23" w14:textId="77777777" w:rsidR="00DE60EF" w:rsidRDefault="00A93A63" w:rsidP="00DE60EF">
      <w:pPr>
        <w:pStyle w:val="0Bezny"/>
      </w:pPr>
      <w:r>
        <w:fldChar w:fldCharType="end"/>
      </w:r>
    </w:p>
    <w:p w14:paraId="3377F44C" w14:textId="77777777" w:rsidR="00DE60EF" w:rsidRPr="00DE60EF" w:rsidRDefault="00DE60EF" w:rsidP="00DE60EF">
      <w:pPr>
        <w:widowControl/>
        <w:spacing w:before="0" w:beforeAutospacing="0" w:after="160" w:afterAutospacing="0" w:line="259" w:lineRule="auto"/>
        <w:jc w:val="left"/>
        <w:rPr>
          <w:rFonts w:eastAsiaTheme="minorHAnsi" w:cstheme="minorBidi"/>
          <w:sz w:val="22"/>
          <w:lang w:eastAsia="en-US"/>
        </w:rPr>
      </w:pPr>
      <w:r>
        <w:br w:type="page"/>
      </w:r>
    </w:p>
    <w:p w14:paraId="1BE3CA73" w14:textId="77777777" w:rsidR="00F87441" w:rsidRDefault="001769B6" w:rsidP="001769B6">
      <w:pPr>
        <w:pStyle w:val="1rove"/>
      </w:pPr>
      <w:bookmarkStart w:id="1100" w:name="_Toc512069712"/>
      <w:r>
        <w:lastRenderedPageBreak/>
        <w:t>Příloha A: Elektronické přílohy</w:t>
      </w:r>
      <w:bookmarkEnd w:id="1100"/>
    </w:p>
    <w:p w14:paraId="0CDA5228" w14:textId="77777777" w:rsidR="001769B6" w:rsidRDefault="001769B6" w:rsidP="001769B6">
      <w:pPr>
        <w:pStyle w:val="0Bezny"/>
      </w:pPr>
      <w:r>
        <w:t>Jelikož celá knihovna, příklady i dokumentace mají vlastní repozitář na serveru GitHub, považuje autor za dostatečné na jednotlivé repozitáře odkázat:</w:t>
      </w:r>
    </w:p>
    <w:p w14:paraId="2E8E7ABC" w14:textId="73E9C9D5" w:rsidR="001769B6" w:rsidRDefault="00AE6779" w:rsidP="001769B6">
      <w:pPr>
        <w:pStyle w:val="0Bezny"/>
        <w:numPr>
          <w:ilvl w:val="0"/>
          <w:numId w:val="43"/>
        </w:numPr>
        <w:ind w:left="851" w:hanging="851"/>
      </w:pPr>
      <w:r>
        <w:fldChar w:fldCharType="begin"/>
      </w:r>
      <w:r>
        <w:instrText xml:space="preserve"> HYPERLINK "https://github.com/skaryys/skar-is" </w:instrText>
      </w:r>
      <w:ins w:id="1101" w:author="Martin Škára" w:date="2018-04-21T10:25:00Z"/>
      <w:r>
        <w:fldChar w:fldCharType="separate"/>
      </w:r>
      <w:r w:rsidR="001769B6" w:rsidRPr="00C32436">
        <w:rPr>
          <w:rStyle w:val="Hypertextovodkaz"/>
        </w:rPr>
        <w:t>https://github.com/skaryys/skar-is</w:t>
      </w:r>
      <w:r>
        <w:rPr>
          <w:rStyle w:val="Hypertextovodkaz"/>
        </w:rPr>
        <w:fldChar w:fldCharType="end"/>
      </w:r>
      <w:r w:rsidR="001769B6">
        <w:t xml:space="preserve"> - vytvořená knihovna</w:t>
      </w:r>
    </w:p>
    <w:p w14:paraId="2B074C99" w14:textId="366D2B58" w:rsidR="001769B6" w:rsidRDefault="00AE6779" w:rsidP="001769B6">
      <w:pPr>
        <w:pStyle w:val="0Bezny"/>
        <w:numPr>
          <w:ilvl w:val="0"/>
          <w:numId w:val="43"/>
        </w:numPr>
        <w:ind w:left="851" w:hanging="851"/>
      </w:pPr>
      <w:r>
        <w:fldChar w:fldCharType="begin"/>
      </w:r>
      <w:r>
        <w:instrText xml:space="preserve"> HYPERLINK "https://github.com/skaryys/skar-is-website-example" </w:instrText>
      </w:r>
      <w:ins w:id="1102" w:author="Martin Škára" w:date="2018-04-21T10:25:00Z"/>
      <w:r>
        <w:fldChar w:fldCharType="separate"/>
      </w:r>
      <w:r w:rsidR="001769B6" w:rsidRPr="00C32436">
        <w:rPr>
          <w:rStyle w:val="Hypertextovodkaz"/>
        </w:rPr>
        <w:t>https://github.com/skaryys/skar-is-website-example</w:t>
      </w:r>
      <w:r>
        <w:rPr>
          <w:rStyle w:val="Hypertextovodkaz"/>
        </w:rPr>
        <w:fldChar w:fldCharType="end"/>
      </w:r>
      <w:r w:rsidR="001769B6">
        <w:t xml:space="preserve"> - vytvořené komplexní příklady, které jsou online dostupné také v rámci dokumentace na adrese </w:t>
      </w:r>
      <w:r>
        <w:fldChar w:fldCharType="begin"/>
      </w:r>
      <w:r>
        <w:instrText xml:space="preserve"> HYPERLINK "http://skaris.skaramart.in/examples" </w:instrText>
      </w:r>
      <w:ins w:id="1103" w:author="Martin Škára" w:date="2018-04-21T10:25:00Z"/>
      <w:r>
        <w:fldChar w:fldCharType="separate"/>
      </w:r>
      <w:r w:rsidR="001769B6" w:rsidRPr="00C32436">
        <w:rPr>
          <w:rStyle w:val="Hypertextovodkaz"/>
        </w:rPr>
        <w:t>http://skaris.skaramart.in/examples</w:t>
      </w:r>
      <w:r>
        <w:rPr>
          <w:rStyle w:val="Hypertextovodkaz"/>
        </w:rPr>
        <w:fldChar w:fldCharType="end"/>
      </w:r>
      <w:r w:rsidR="001769B6">
        <w:t xml:space="preserve"> </w:t>
      </w:r>
    </w:p>
    <w:p w14:paraId="52125C4D" w14:textId="3A729E9D" w:rsidR="001769B6" w:rsidRPr="001769B6" w:rsidRDefault="00AE6779" w:rsidP="001769B6">
      <w:pPr>
        <w:pStyle w:val="0Bezny"/>
        <w:numPr>
          <w:ilvl w:val="0"/>
          <w:numId w:val="43"/>
        </w:numPr>
        <w:ind w:left="851" w:hanging="851"/>
      </w:pPr>
      <w:r>
        <w:fldChar w:fldCharType="begin"/>
      </w:r>
      <w:r>
        <w:instrText xml:space="preserve"> HYPERLINK "https://github.com/skaryys/skar-is-documentation" </w:instrText>
      </w:r>
      <w:ins w:id="1104" w:author="Martin Škára" w:date="2018-04-21T10:25:00Z"/>
      <w:r>
        <w:fldChar w:fldCharType="separate"/>
      </w:r>
      <w:r w:rsidR="001769B6" w:rsidRPr="00C32436">
        <w:rPr>
          <w:rStyle w:val="Hypertextovodkaz"/>
        </w:rPr>
        <w:t>https://github.com/skaryys/skar-is-documentation</w:t>
      </w:r>
      <w:r>
        <w:rPr>
          <w:rStyle w:val="Hypertextovodkaz"/>
        </w:rPr>
        <w:fldChar w:fldCharType="end"/>
      </w:r>
      <w:r w:rsidR="001769B6">
        <w:t xml:space="preserve"> - dokumentace knihovny vytvářená jako PHP Symfony aplikace. Jinak dostupná online také na adrese </w:t>
      </w:r>
      <w:r>
        <w:fldChar w:fldCharType="begin"/>
      </w:r>
      <w:r>
        <w:instrText xml:space="preserve"> HYPERLINK "http://skaris.skaramart.in" </w:instrText>
      </w:r>
      <w:ins w:id="1105" w:author="Martin Škára" w:date="2018-04-21T10:25:00Z"/>
      <w:r>
        <w:fldChar w:fldCharType="separate"/>
      </w:r>
      <w:r w:rsidR="001769B6" w:rsidRPr="00C32436">
        <w:rPr>
          <w:rStyle w:val="Hypertextovodkaz"/>
        </w:rPr>
        <w:t>http://skaris.skaramart.in</w:t>
      </w:r>
      <w:r>
        <w:rPr>
          <w:rStyle w:val="Hypertextovodkaz"/>
        </w:rPr>
        <w:fldChar w:fldCharType="end"/>
      </w:r>
      <w:r w:rsidR="001769B6">
        <w:t xml:space="preserve">. </w:t>
      </w:r>
    </w:p>
    <w:sectPr w:rsidR="001769B6" w:rsidRPr="001769B6" w:rsidSect="008D61D6">
      <w:pgSz w:w="11906" w:h="16838"/>
      <w:pgMar w:top="1418" w:right="1418" w:bottom="1418" w:left="1701"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19" w:author="Jiří Škára" w:date="2018-04-19T18:08:00Z" w:initials="JŠ">
    <w:p w14:paraId="79EF5460" w14:textId="77777777" w:rsidR="00FF620C" w:rsidRDefault="00FF620C">
      <w:pPr>
        <w:pStyle w:val="Textkomente"/>
      </w:pPr>
      <w:r>
        <w:rPr>
          <w:rStyle w:val="Odkaznakoment"/>
        </w:rPr>
        <w:annotationRef/>
      </w:r>
      <w:r>
        <w:t>Síš bych napsala „zařízení uživatele“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9EF546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EF5460" w16cid:durableId="1E839E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069578" w14:textId="77777777" w:rsidR="001D3D38" w:rsidRDefault="001D3D38" w:rsidP="00AF06F8">
      <w:pPr>
        <w:spacing w:before="0" w:after="0"/>
      </w:pPr>
      <w:r>
        <w:separator/>
      </w:r>
    </w:p>
  </w:endnote>
  <w:endnote w:type="continuationSeparator" w:id="0">
    <w:p w14:paraId="442EC595" w14:textId="77777777" w:rsidR="001D3D38" w:rsidRDefault="001D3D38" w:rsidP="00AF06F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EE"/>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EAB46" w14:textId="77777777" w:rsidR="00FF620C" w:rsidRDefault="00FF620C" w:rsidP="009E2DA4">
    <w:pPr>
      <w:pStyle w:val="Zpat"/>
      <w:jc w:val="center"/>
    </w:pPr>
  </w:p>
  <w:sdt>
    <w:sdtPr>
      <w:id w:val="515733541"/>
      <w:docPartObj>
        <w:docPartGallery w:val="Page Numbers (Bottom of Page)"/>
        <w:docPartUnique/>
      </w:docPartObj>
    </w:sdtPr>
    <w:sdtContent>
      <w:p w14:paraId="21FD4112" w14:textId="77777777" w:rsidR="00FF620C" w:rsidRDefault="00FF620C" w:rsidP="009E2DA4">
        <w:pPr>
          <w:pStyle w:val="Zpat"/>
          <w:jc w:val="center"/>
        </w:pPr>
        <w:r>
          <w:fldChar w:fldCharType="begin"/>
        </w:r>
        <w:r>
          <w:instrText>PAGE   \* MERGEFORMAT</w:instrText>
        </w:r>
        <w:r>
          <w:fldChar w:fldCharType="separate"/>
        </w:r>
        <w:r>
          <w:rPr>
            <w:noProof/>
          </w:rPr>
          <w:t>66</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58C2AE" w14:textId="77777777" w:rsidR="00FF620C" w:rsidRDefault="00FF620C" w:rsidP="00A1259C">
    <w:pPr>
      <w:pStyle w:val="Zpat"/>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34C7B" w14:textId="77777777" w:rsidR="00FF620C" w:rsidRDefault="00FF620C" w:rsidP="00A1259C">
    <w:pPr>
      <w:pStyle w:val="Zpat"/>
      <w:jc w:val="center"/>
    </w:pPr>
  </w:p>
  <w:sdt>
    <w:sdtPr>
      <w:id w:val="1208530309"/>
      <w:docPartObj>
        <w:docPartGallery w:val="Page Numbers (Bottom of Page)"/>
        <w:docPartUnique/>
      </w:docPartObj>
    </w:sdtPr>
    <w:sdtContent>
      <w:p w14:paraId="08A9BD90" w14:textId="77777777" w:rsidR="00FF620C" w:rsidRDefault="00FF620C" w:rsidP="00A1259C">
        <w:pPr>
          <w:pStyle w:val="Zpat"/>
          <w:jc w:val="center"/>
        </w:pPr>
        <w:r>
          <w:fldChar w:fldCharType="begin"/>
        </w:r>
        <w:r>
          <w:instrText>PAGE   \* MERGEFORMAT</w:instrText>
        </w:r>
        <w:r>
          <w:fldChar w:fldCharType="separate"/>
        </w:r>
        <w:r>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E132C4" w14:textId="77777777" w:rsidR="001D3D38" w:rsidRDefault="001D3D38" w:rsidP="00AF06F8">
      <w:pPr>
        <w:spacing w:before="0" w:after="0"/>
      </w:pPr>
      <w:r>
        <w:separator/>
      </w:r>
    </w:p>
  </w:footnote>
  <w:footnote w:type="continuationSeparator" w:id="0">
    <w:p w14:paraId="509DE2C5" w14:textId="77777777" w:rsidR="001D3D38" w:rsidRDefault="001D3D38" w:rsidP="00AF06F8">
      <w:pPr>
        <w:spacing w:before="0" w:after="0"/>
      </w:pPr>
      <w:r>
        <w:continuationSeparator/>
      </w:r>
    </w:p>
  </w:footnote>
  <w:footnote w:id="1">
    <w:p w14:paraId="2B7678DB" w14:textId="77777777" w:rsidR="00FF620C" w:rsidRDefault="00FF620C">
      <w:pPr>
        <w:pStyle w:val="Textpoznpodarou"/>
      </w:pPr>
      <w:r>
        <w:rPr>
          <w:rStyle w:val="Znakapoznpodarou"/>
        </w:rPr>
        <w:footnoteRef/>
      </w:r>
      <w:r>
        <w:t xml:space="preserve"> Například z CDN (Content Delivery Network), V praxi to funguje tak, že požadovaná data nejsou umístěna jen na jednom serveru, ale jsou distribuována na více serverech po světě. Návštěvník, jehož prohlížeč začne požadovat určitý obsah, tak bude připojen na server, který má blíž. Od získávání dat z blíže umístěného serveru se očekává lepší odezva a vyšší rychlost. Z CDN jsou tak stahovány zejména knihovny, které jsou více rozšířené. [</w:t>
      </w:r>
      <w:r w:rsidRPr="004E4A54">
        <w:t>http://jecas.cz/cdn</w:t>
      </w:r>
      <w:r>
        <w:t xml:space="preserve">] </w:t>
      </w:r>
    </w:p>
  </w:footnote>
  <w:footnote w:id="2">
    <w:p w14:paraId="7B073216" w14:textId="77777777" w:rsidR="00FF620C" w:rsidRDefault="00FF620C">
      <w:pPr>
        <w:pStyle w:val="Textpoznpodarou"/>
      </w:pPr>
      <w:r>
        <w:rPr>
          <w:rStyle w:val="Znakapoznpodarou"/>
        </w:rPr>
        <w:footnoteRef/>
      </w:r>
      <w:r>
        <w:t xml:space="preserve"> Například třeba plugin pro Carousel</w:t>
      </w:r>
    </w:p>
  </w:footnote>
  <w:footnote w:id="3">
    <w:p w14:paraId="5E196F99" w14:textId="77777777" w:rsidR="00FF620C" w:rsidRDefault="00FF620C">
      <w:pPr>
        <w:pStyle w:val="Textpoznpodarou"/>
      </w:pPr>
      <w:r>
        <w:rPr>
          <w:rStyle w:val="Znakapoznpodarou"/>
        </w:rPr>
        <w:footnoteRef/>
      </w:r>
      <w:r>
        <w:t xml:space="preserve"> Definuje kódování textu na stránce</w:t>
      </w:r>
    </w:p>
  </w:footnote>
  <w:footnote w:id="4">
    <w:p w14:paraId="10DB394B" w14:textId="77777777" w:rsidR="00FF620C" w:rsidRDefault="00FF620C">
      <w:pPr>
        <w:pStyle w:val="Textpoznpodarou"/>
      </w:pPr>
      <w:r>
        <w:rPr>
          <w:rStyle w:val="Znakapoznpodarou"/>
        </w:rPr>
        <w:footnoteRef/>
      </w:r>
      <w:r>
        <w:t xml:space="preserve"> Definuje v jakém režimu se stránka vykreslí v prohlížeči Internet Explorer, používá se zejména pro zajištění co nejstandardnějšího vykreslování v tomto prohlížeči přes případné odlišné nastavení uživatelova prohlížeče</w:t>
      </w:r>
    </w:p>
  </w:footnote>
  <w:footnote w:id="5">
    <w:p w14:paraId="4531BDA0" w14:textId="77777777" w:rsidR="00FF620C" w:rsidRDefault="00FF620C">
      <w:pPr>
        <w:pStyle w:val="Textpoznpodarou"/>
      </w:pPr>
      <w:r>
        <w:rPr>
          <w:rStyle w:val="Znakapoznpodarou"/>
        </w:rPr>
        <w:footnoteRef/>
      </w:r>
      <w:r>
        <w:t xml:space="preserve"> Pomocí meta tagu </w:t>
      </w:r>
      <w:r w:rsidRPr="005172B0">
        <w:rPr>
          <w:rStyle w:val="kdyChar"/>
        </w:rPr>
        <w:t>viewport</w:t>
      </w:r>
      <w:r w:rsidRPr="005172B0">
        <w:rPr>
          <w:rStyle w:val="0BeznyChar"/>
        </w:rPr>
        <w:t xml:space="preserve"> </w:t>
      </w:r>
      <w:r>
        <w:rPr>
          <w:rStyle w:val="0BeznyChar"/>
        </w:rPr>
        <w:t xml:space="preserve">se nastavuje rozlišení celého webu (pokud je responzivní tak se rozlišení rovná šířce zařízení), měřítko v jakém jej zobrazovat, maximální přibližování obsahu webu, zakázání přibližování obsahu webu a případně další specifické chování s tím související pro některá zařízení (například iPhone X). </w:t>
      </w:r>
    </w:p>
  </w:footnote>
  <w:footnote w:id="6">
    <w:p w14:paraId="204472A0" w14:textId="77777777" w:rsidR="00FF620C" w:rsidRDefault="00FF620C" w:rsidP="005B50F7">
      <w:pPr>
        <w:pStyle w:val="0Bezny"/>
      </w:pPr>
      <w:r>
        <w:rPr>
          <w:rStyle w:val="Znakapoznpodarou"/>
        </w:rPr>
        <w:footnoteRef/>
      </w:r>
      <w:r>
        <w:t xml:space="preserve"> Body rozlišení, ve kterých se změní chování či styly určitých prvků na stránce. Viz kapitola 1.1.3.</w:t>
      </w:r>
    </w:p>
  </w:footnote>
  <w:footnote w:id="7">
    <w:p w14:paraId="7CEE333F" w14:textId="77777777" w:rsidR="00FF620C" w:rsidRDefault="00FF620C">
      <w:pPr>
        <w:pStyle w:val="Textpoznpodarou"/>
      </w:pPr>
      <w:r>
        <w:rPr>
          <w:rStyle w:val="Znakapoznpodarou"/>
        </w:rPr>
        <w:footnoteRef/>
      </w:r>
      <w:r>
        <w:t xml:space="preserve"> To umožní případné snazší rozšíření mezi vývojáře, jelikož angličtina je primárním jazykem i na serverech GitHub a NPM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5369"/>
    <w:multiLevelType w:val="hybridMultilevel"/>
    <w:tmpl w:val="549A2C3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D57C6"/>
    <w:multiLevelType w:val="multilevel"/>
    <w:tmpl w:val="20F6D73A"/>
    <w:lvl w:ilvl="0">
      <w:start w:val="1"/>
      <w:numFmt w:val="decimal"/>
      <w:lvlText w:val="%1."/>
      <w:lvlJc w:val="left"/>
      <w:pPr>
        <w:ind w:left="360" w:hanging="360"/>
      </w:pPr>
      <w:rPr>
        <w:rFonts w:hint="default"/>
      </w:rPr>
    </w:lvl>
    <w:lvl w:ilvl="1">
      <w:start w:val="1"/>
      <w:numFmt w:val="none"/>
      <w:lvlText w:val="2.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9D1EA1"/>
    <w:multiLevelType w:val="multilevel"/>
    <w:tmpl w:val="6C8806BC"/>
    <w:lvl w:ilvl="0">
      <w:start w:val="1"/>
      <w:numFmt w:val="none"/>
      <w:lvlText w:val="2.1."/>
      <w:lvlJc w:val="left"/>
      <w:pPr>
        <w:tabs>
          <w:tab w:val="num" w:pos="360"/>
        </w:tabs>
        <w:ind w:left="0" w:firstLine="0"/>
      </w:pPr>
      <w:rPr>
        <w:rFonts w:hint="default"/>
      </w:rPr>
    </w:lvl>
    <w:lvl w:ilvl="1">
      <w:start w:val="1"/>
      <w:numFmt w:val="decimal"/>
      <w:lvlText w:val=""/>
      <w:lvlJc w:val="left"/>
      <w:pPr>
        <w:tabs>
          <w:tab w:val="num" w:pos="360"/>
        </w:tabs>
        <w:ind w:left="0" w:firstLine="0"/>
      </w:pPr>
      <w:rPr>
        <w:rFonts w:hint="default"/>
      </w:rPr>
    </w:lvl>
    <w:lvl w:ilvl="2">
      <w:start w:val="1"/>
      <w:numFmt w:val="decimal"/>
      <w:lvlText w:val=""/>
      <w:lvlJc w:val="left"/>
      <w:pPr>
        <w:tabs>
          <w:tab w:val="num" w:pos="360"/>
        </w:tabs>
        <w:ind w:left="0" w:firstLine="0"/>
      </w:pPr>
      <w:rPr>
        <w:rFonts w:hint="default"/>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3" w15:restartNumberingAfterBreak="0">
    <w:nsid w:val="0A4D4AEF"/>
    <w:multiLevelType w:val="hybridMultilevel"/>
    <w:tmpl w:val="48D80422"/>
    <w:lvl w:ilvl="0" w:tplc="E01660CE">
      <w:start w:val="1"/>
      <w:numFmt w:val="decimal"/>
      <w:lvlText w:val="%1."/>
      <w:lvlJc w:val="left"/>
      <w:pPr>
        <w:ind w:left="720" w:hanging="360"/>
      </w:pPr>
      <w:rPr>
        <w:rFonts w:ascii="Times New Roman" w:eastAsia="Times New Roman" w:hAnsi="Times New Roman"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CC87A3B"/>
    <w:multiLevelType w:val="hybridMultilevel"/>
    <w:tmpl w:val="03ECE590"/>
    <w:lvl w:ilvl="0" w:tplc="8648DA60">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0CCD376E"/>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24E7C16"/>
    <w:multiLevelType w:val="hybridMultilevel"/>
    <w:tmpl w:val="E5F204E0"/>
    <w:lvl w:ilvl="0" w:tplc="AA889EAE">
      <w:start w:val="1"/>
      <w:numFmt w:val="decimal"/>
      <w:lvlText w:val="%1."/>
      <w:lvlJc w:val="left"/>
      <w:pPr>
        <w:ind w:left="720" w:hanging="360"/>
      </w:pPr>
      <w:rPr>
        <w:rFonts w:ascii="Times New Roman" w:hAnsi="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2AF7911"/>
    <w:multiLevelType w:val="multilevel"/>
    <w:tmpl w:val="4406F5CA"/>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75C56BD"/>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7FB2007"/>
    <w:multiLevelType w:val="multilevel"/>
    <w:tmpl w:val="040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B0303C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1230493"/>
    <w:multiLevelType w:val="multilevel"/>
    <w:tmpl w:val="AC2A71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6635207"/>
    <w:multiLevelType w:val="multilevel"/>
    <w:tmpl w:val="A1F840DA"/>
    <w:lvl w:ilvl="0">
      <w:start w:val="1"/>
      <w:numFmt w:val="none"/>
      <w:lvlText w:val="2.1.4."/>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5B789D"/>
    <w:multiLevelType w:val="hybridMultilevel"/>
    <w:tmpl w:val="CD2EE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28FF0C2E"/>
    <w:multiLevelType w:val="hybridMultilevel"/>
    <w:tmpl w:val="D94822F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A2A5988"/>
    <w:multiLevelType w:val="hybridMultilevel"/>
    <w:tmpl w:val="4CA4BE46"/>
    <w:lvl w:ilvl="0" w:tplc="6AF49442">
      <w:start w:val="1"/>
      <w:numFmt w:val="ordinal"/>
      <w:lvlText w:val="2.%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96C32FE"/>
    <w:multiLevelType w:val="multilevel"/>
    <w:tmpl w:val="2E4448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9B52312"/>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A6C04C0"/>
    <w:multiLevelType w:val="multilevel"/>
    <w:tmpl w:val="7AD4A84C"/>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C9A1A30"/>
    <w:multiLevelType w:val="hybridMultilevel"/>
    <w:tmpl w:val="8F342DE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01D5942"/>
    <w:multiLevelType w:val="hybridMultilevel"/>
    <w:tmpl w:val="73003316"/>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405E1555"/>
    <w:multiLevelType w:val="hybridMultilevel"/>
    <w:tmpl w:val="32401A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45F32B7D"/>
    <w:multiLevelType w:val="hybridMultilevel"/>
    <w:tmpl w:val="4D4A8D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ACE13EF"/>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BBF1A10"/>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E85177D"/>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1167E5D"/>
    <w:multiLevelType w:val="multilevel"/>
    <w:tmpl w:val="24AC2C0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1B7312D"/>
    <w:multiLevelType w:val="hybridMultilevel"/>
    <w:tmpl w:val="D134393E"/>
    <w:lvl w:ilvl="0" w:tplc="A8B0EAFE">
      <w:start w:val="1"/>
      <w:numFmt w:val="ordinal"/>
      <w:lvlText w:val="2.%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525A1D38"/>
    <w:multiLevelType w:val="multilevel"/>
    <w:tmpl w:val="AC2A71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9FA13AD"/>
    <w:multiLevelType w:val="hybridMultilevel"/>
    <w:tmpl w:val="F65E285A"/>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5A857A27"/>
    <w:multiLevelType w:val="hybridMultilevel"/>
    <w:tmpl w:val="FA1CBA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5A86126D"/>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C126ED3"/>
    <w:multiLevelType w:val="multilevel"/>
    <w:tmpl w:val="3BF23E6E"/>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5F95CC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31024"/>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AD537FF"/>
    <w:multiLevelType w:val="multilevel"/>
    <w:tmpl w:val="2E4448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E7C68DA"/>
    <w:multiLevelType w:val="hybridMultilevel"/>
    <w:tmpl w:val="8F7E6A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6F5C68F0"/>
    <w:multiLevelType w:val="hybridMultilevel"/>
    <w:tmpl w:val="3BA6CB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671479"/>
    <w:multiLevelType w:val="hybridMultilevel"/>
    <w:tmpl w:val="4C2E12A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15:restartNumberingAfterBreak="0">
    <w:nsid w:val="75F17909"/>
    <w:multiLevelType w:val="hybridMultilevel"/>
    <w:tmpl w:val="2F04105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15:restartNumberingAfterBreak="0">
    <w:nsid w:val="79FC078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C163D3B"/>
    <w:multiLevelType w:val="multilevel"/>
    <w:tmpl w:val="91AAC5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EE26A4B"/>
    <w:multiLevelType w:val="hybridMultilevel"/>
    <w:tmpl w:val="17CA18C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5"/>
  </w:num>
  <w:num w:numId="4">
    <w:abstractNumId w:val="24"/>
  </w:num>
  <w:num w:numId="5">
    <w:abstractNumId w:val="17"/>
  </w:num>
  <w:num w:numId="6">
    <w:abstractNumId w:val="27"/>
  </w:num>
  <w:num w:numId="7">
    <w:abstractNumId w:val="10"/>
  </w:num>
  <w:num w:numId="8">
    <w:abstractNumId w:val="32"/>
  </w:num>
  <w:num w:numId="9">
    <w:abstractNumId w:val="31"/>
  </w:num>
  <w:num w:numId="10">
    <w:abstractNumId w:val="23"/>
  </w:num>
  <w:num w:numId="11">
    <w:abstractNumId w:val="20"/>
  </w:num>
  <w:num w:numId="12">
    <w:abstractNumId w:val="3"/>
  </w:num>
  <w:num w:numId="13">
    <w:abstractNumId w:val="6"/>
  </w:num>
  <w:num w:numId="14">
    <w:abstractNumId w:val="29"/>
  </w:num>
  <w:num w:numId="15">
    <w:abstractNumId w:val="7"/>
  </w:num>
  <w:num w:numId="16">
    <w:abstractNumId w:val="26"/>
  </w:num>
  <w:num w:numId="17">
    <w:abstractNumId w:val="36"/>
  </w:num>
  <w:num w:numId="18">
    <w:abstractNumId w:val="8"/>
  </w:num>
  <w:num w:numId="19">
    <w:abstractNumId w:val="9"/>
  </w:num>
  <w:num w:numId="20">
    <w:abstractNumId w:val="18"/>
  </w:num>
  <w:num w:numId="21">
    <w:abstractNumId w:val="28"/>
  </w:num>
  <w:num w:numId="22">
    <w:abstractNumId w:val="35"/>
  </w:num>
  <w:num w:numId="23">
    <w:abstractNumId w:val="5"/>
  </w:num>
  <w:num w:numId="24">
    <w:abstractNumId w:val="16"/>
  </w:num>
  <w:num w:numId="25">
    <w:abstractNumId w:val="11"/>
  </w:num>
  <w:num w:numId="26">
    <w:abstractNumId w:val="41"/>
  </w:num>
  <w:num w:numId="27">
    <w:abstractNumId w:val="12"/>
  </w:num>
  <w:num w:numId="28">
    <w:abstractNumId w:val="25"/>
  </w:num>
  <w:num w:numId="29">
    <w:abstractNumId w:val="1"/>
  </w:num>
  <w:num w:numId="30">
    <w:abstractNumId w:val="42"/>
  </w:num>
  <w:num w:numId="31">
    <w:abstractNumId w:val="40"/>
  </w:num>
  <w:num w:numId="32">
    <w:abstractNumId w:val="19"/>
  </w:num>
  <w:num w:numId="33">
    <w:abstractNumId w:val="22"/>
  </w:num>
  <w:num w:numId="34">
    <w:abstractNumId w:val="37"/>
  </w:num>
  <w:num w:numId="35">
    <w:abstractNumId w:val="39"/>
  </w:num>
  <w:num w:numId="36">
    <w:abstractNumId w:val="21"/>
  </w:num>
  <w:num w:numId="37">
    <w:abstractNumId w:val="13"/>
  </w:num>
  <w:num w:numId="38">
    <w:abstractNumId w:val="30"/>
  </w:num>
  <w:num w:numId="39">
    <w:abstractNumId w:val="34"/>
  </w:num>
  <w:num w:numId="40">
    <w:abstractNumId w:val="33"/>
  </w:num>
  <w:num w:numId="41">
    <w:abstractNumId w:val="14"/>
  </w:num>
  <w:num w:numId="42">
    <w:abstractNumId w:val="0"/>
  </w:num>
  <w:num w:numId="43">
    <w:abstractNumId w:val="3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tin Škára">
    <w15:presenceInfo w15:providerId="Windows Live" w15:userId="7f1a331df8b3eb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551D8"/>
    <w:rsid w:val="00002A14"/>
    <w:rsid w:val="0000375C"/>
    <w:rsid w:val="0000561A"/>
    <w:rsid w:val="00007F6F"/>
    <w:rsid w:val="00011D64"/>
    <w:rsid w:val="00020BAE"/>
    <w:rsid w:val="00021F94"/>
    <w:rsid w:val="00025122"/>
    <w:rsid w:val="00025B18"/>
    <w:rsid w:val="000279CF"/>
    <w:rsid w:val="00031EFD"/>
    <w:rsid w:val="00036AEB"/>
    <w:rsid w:val="00050FDD"/>
    <w:rsid w:val="00054D2D"/>
    <w:rsid w:val="00060904"/>
    <w:rsid w:val="0006142F"/>
    <w:rsid w:val="00061760"/>
    <w:rsid w:val="00061E56"/>
    <w:rsid w:val="00064B81"/>
    <w:rsid w:val="0006565E"/>
    <w:rsid w:val="000661A6"/>
    <w:rsid w:val="00072959"/>
    <w:rsid w:val="000737A0"/>
    <w:rsid w:val="00073C24"/>
    <w:rsid w:val="00080FAF"/>
    <w:rsid w:val="000829EB"/>
    <w:rsid w:val="00083AB3"/>
    <w:rsid w:val="00084DF1"/>
    <w:rsid w:val="00087CF4"/>
    <w:rsid w:val="000A02A7"/>
    <w:rsid w:val="000A24B6"/>
    <w:rsid w:val="000A54E1"/>
    <w:rsid w:val="000A68D7"/>
    <w:rsid w:val="000B313D"/>
    <w:rsid w:val="000B44DD"/>
    <w:rsid w:val="000B4DA0"/>
    <w:rsid w:val="000B7E7F"/>
    <w:rsid w:val="000C344D"/>
    <w:rsid w:val="000C59DD"/>
    <w:rsid w:val="000D4960"/>
    <w:rsid w:val="000D70F9"/>
    <w:rsid w:val="000D7390"/>
    <w:rsid w:val="000E0FF0"/>
    <w:rsid w:val="000E5F80"/>
    <w:rsid w:val="000F0C7A"/>
    <w:rsid w:val="000F0DA4"/>
    <w:rsid w:val="000F126A"/>
    <w:rsid w:val="000F4963"/>
    <w:rsid w:val="000F4F10"/>
    <w:rsid w:val="000F7D77"/>
    <w:rsid w:val="00100080"/>
    <w:rsid w:val="00101E23"/>
    <w:rsid w:val="00104B92"/>
    <w:rsid w:val="001079B6"/>
    <w:rsid w:val="00110E35"/>
    <w:rsid w:val="00112ACA"/>
    <w:rsid w:val="00114BBB"/>
    <w:rsid w:val="00117212"/>
    <w:rsid w:val="001229F1"/>
    <w:rsid w:val="001275E8"/>
    <w:rsid w:val="001276A8"/>
    <w:rsid w:val="00127B21"/>
    <w:rsid w:val="00130B8E"/>
    <w:rsid w:val="00134E97"/>
    <w:rsid w:val="0013799A"/>
    <w:rsid w:val="00140392"/>
    <w:rsid w:val="001440AA"/>
    <w:rsid w:val="001468E9"/>
    <w:rsid w:val="00153FB1"/>
    <w:rsid w:val="0015552C"/>
    <w:rsid w:val="0015638F"/>
    <w:rsid w:val="0015762F"/>
    <w:rsid w:val="001577C7"/>
    <w:rsid w:val="00160A93"/>
    <w:rsid w:val="001679EA"/>
    <w:rsid w:val="00167DE4"/>
    <w:rsid w:val="00167F9C"/>
    <w:rsid w:val="001701AE"/>
    <w:rsid w:val="001717A6"/>
    <w:rsid w:val="0017568F"/>
    <w:rsid w:val="001757FD"/>
    <w:rsid w:val="00176483"/>
    <w:rsid w:val="001769B6"/>
    <w:rsid w:val="00181FE0"/>
    <w:rsid w:val="0018271B"/>
    <w:rsid w:val="001834FA"/>
    <w:rsid w:val="00184EED"/>
    <w:rsid w:val="001900FD"/>
    <w:rsid w:val="00193B46"/>
    <w:rsid w:val="00195504"/>
    <w:rsid w:val="001A6516"/>
    <w:rsid w:val="001A6B6C"/>
    <w:rsid w:val="001B5355"/>
    <w:rsid w:val="001B579E"/>
    <w:rsid w:val="001C034E"/>
    <w:rsid w:val="001C0453"/>
    <w:rsid w:val="001C08FE"/>
    <w:rsid w:val="001C77F1"/>
    <w:rsid w:val="001D3045"/>
    <w:rsid w:val="001D3D38"/>
    <w:rsid w:val="001E5B1A"/>
    <w:rsid w:val="001E67DE"/>
    <w:rsid w:val="001F078B"/>
    <w:rsid w:val="001F44E0"/>
    <w:rsid w:val="001F5820"/>
    <w:rsid w:val="001F5B2F"/>
    <w:rsid w:val="001F7FFD"/>
    <w:rsid w:val="00200216"/>
    <w:rsid w:val="00203FBA"/>
    <w:rsid w:val="00204213"/>
    <w:rsid w:val="00205F31"/>
    <w:rsid w:val="00206CF9"/>
    <w:rsid w:val="0021184D"/>
    <w:rsid w:val="002137A7"/>
    <w:rsid w:val="00214C30"/>
    <w:rsid w:val="00215097"/>
    <w:rsid w:val="00215D1A"/>
    <w:rsid w:val="00220214"/>
    <w:rsid w:val="0022273F"/>
    <w:rsid w:val="00223C79"/>
    <w:rsid w:val="00243FBD"/>
    <w:rsid w:val="00255801"/>
    <w:rsid w:val="00256372"/>
    <w:rsid w:val="002603C7"/>
    <w:rsid w:val="0026565E"/>
    <w:rsid w:val="00265C39"/>
    <w:rsid w:val="002674CF"/>
    <w:rsid w:val="00270DDF"/>
    <w:rsid w:val="00276F83"/>
    <w:rsid w:val="00280D6B"/>
    <w:rsid w:val="0028200E"/>
    <w:rsid w:val="00285B9C"/>
    <w:rsid w:val="00290DC6"/>
    <w:rsid w:val="002913BB"/>
    <w:rsid w:val="00297CF1"/>
    <w:rsid w:val="002A1FE4"/>
    <w:rsid w:val="002A2F8E"/>
    <w:rsid w:val="002A42E7"/>
    <w:rsid w:val="002A5061"/>
    <w:rsid w:val="002A5CD8"/>
    <w:rsid w:val="002B00DA"/>
    <w:rsid w:val="002B0730"/>
    <w:rsid w:val="002B50F5"/>
    <w:rsid w:val="002B681C"/>
    <w:rsid w:val="002C3514"/>
    <w:rsid w:val="002C6C48"/>
    <w:rsid w:val="002C7B5E"/>
    <w:rsid w:val="002D11A5"/>
    <w:rsid w:val="002D1D6D"/>
    <w:rsid w:val="002D3552"/>
    <w:rsid w:val="002D68B4"/>
    <w:rsid w:val="002E09A7"/>
    <w:rsid w:val="002E1A3C"/>
    <w:rsid w:val="002E28D2"/>
    <w:rsid w:val="002F105C"/>
    <w:rsid w:val="002F5940"/>
    <w:rsid w:val="00311B47"/>
    <w:rsid w:val="00315204"/>
    <w:rsid w:val="003237E4"/>
    <w:rsid w:val="00325622"/>
    <w:rsid w:val="003339EB"/>
    <w:rsid w:val="003345EC"/>
    <w:rsid w:val="003348B0"/>
    <w:rsid w:val="00342BA5"/>
    <w:rsid w:val="00342DBA"/>
    <w:rsid w:val="00350E95"/>
    <w:rsid w:val="00360C00"/>
    <w:rsid w:val="00363B6A"/>
    <w:rsid w:val="0037262D"/>
    <w:rsid w:val="0037357C"/>
    <w:rsid w:val="0037410D"/>
    <w:rsid w:val="00374129"/>
    <w:rsid w:val="0038016A"/>
    <w:rsid w:val="00380423"/>
    <w:rsid w:val="00390468"/>
    <w:rsid w:val="00394279"/>
    <w:rsid w:val="00396053"/>
    <w:rsid w:val="003A1E92"/>
    <w:rsid w:val="003A2737"/>
    <w:rsid w:val="003A3F1D"/>
    <w:rsid w:val="003A7B64"/>
    <w:rsid w:val="003B1B0B"/>
    <w:rsid w:val="003B62E7"/>
    <w:rsid w:val="003C6CA3"/>
    <w:rsid w:val="003C6DCE"/>
    <w:rsid w:val="003D087E"/>
    <w:rsid w:val="003D20D2"/>
    <w:rsid w:val="003D5DDC"/>
    <w:rsid w:val="003E0624"/>
    <w:rsid w:val="003E168D"/>
    <w:rsid w:val="003E1EA4"/>
    <w:rsid w:val="003E4774"/>
    <w:rsid w:val="003E56DC"/>
    <w:rsid w:val="003E7434"/>
    <w:rsid w:val="003E77B7"/>
    <w:rsid w:val="003F0B4E"/>
    <w:rsid w:val="003F3440"/>
    <w:rsid w:val="003F6FE2"/>
    <w:rsid w:val="004035C3"/>
    <w:rsid w:val="004049E5"/>
    <w:rsid w:val="00404F78"/>
    <w:rsid w:val="00417277"/>
    <w:rsid w:val="00417710"/>
    <w:rsid w:val="00423ACD"/>
    <w:rsid w:val="0043139C"/>
    <w:rsid w:val="00431CA4"/>
    <w:rsid w:val="00433E8F"/>
    <w:rsid w:val="00436B07"/>
    <w:rsid w:val="00437CD6"/>
    <w:rsid w:val="0044468C"/>
    <w:rsid w:val="00446F59"/>
    <w:rsid w:val="00455C58"/>
    <w:rsid w:val="004608FD"/>
    <w:rsid w:val="0046140F"/>
    <w:rsid w:val="00461941"/>
    <w:rsid w:val="004619E2"/>
    <w:rsid w:val="004643F8"/>
    <w:rsid w:val="004679C6"/>
    <w:rsid w:val="00481DDA"/>
    <w:rsid w:val="004832C1"/>
    <w:rsid w:val="00485493"/>
    <w:rsid w:val="0049023D"/>
    <w:rsid w:val="0049060A"/>
    <w:rsid w:val="0049364E"/>
    <w:rsid w:val="00493C68"/>
    <w:rsid w:val="004940C1"/>
    <w:rsid w:val="004963EA"/>
    <w:rsid w:val="004A00E4"/>
    <w:rsid w:val="004B2962"/>
    <w:rsid w:val="004B3FF7"/>
    <w:rsid w:val="004C16B8"/>
    <w:rsid w:val="004C1FE6"/>
    <w:rsid w:val="004C2A50"/>
    <w:rsid w:val="004C7B33"/>
    <w:rsid w:val="004D0EA0"/>
    <w:rsid w:val="004D3572"/>
    <w:rsid w:val="004D625D"/>
    <w:rsid w:val="004D7006"/>
    <w:rsid w:val="004E157B"/>
    <w:rsid w:val="004E29E6"/>
    <w:rsid w:val="004E4A54"/>
    <w:rsid w:val="004E5C3E"/>
    <w:rsid w:val="004E7223"/>
    <w:rsid w:val="004E7C65"/>
    <w:rsid w:val="004F0D13"/>
    <w:rsid w:val="00501DC7"/>
    <w:rsid w:val="00510A10"/>
    <w:rsid w:val="00511BC0"/>
    <w:rsid w:val="005122E7"/>
    <w:rsid w:val="00513254"/>
    <w:rsid w:val="0051653B"/>
    <w:rsid w:val="005172B0"/>
    <w:rsid w:val="005174C9"/>
    <w:rsid w:val="00517AB9"/>
    <w:rsid w:val="00520BCC"/>
    <w:rsid w:val="00521770"/>
    <w:rsid w:val="005219B2"/>
    <w:rsid w:val="00525F88"/>
    <w:rsid w:val="00532C0E"/>
    <w:rsid w:val="00535A53"/>
    <w:rsid w:val="0053783A"/>
    <w:rsid w:val="00540285"/>
    <w:rsid w:val="00547438"/>
    <w:rsid w:val="00550E45"/>
    <w:rsid w:val="005523E0"/>
    <w:rsid w:val="0055361F"/>
    <w:rsid w:val="0055362C"/>
    <w:rsid w:val="005575BB"/>
    <w:rsid w:val="005617E6"/>
    <w:rsid w:val="00564FE9"/>
    <w:rsid w:val="00570D83"/>
    <w:rsid w:val="00582369"/>
    <w:rsid w:val="00584623"/>
    <w:rsid w:val="00585B29"/>
    <w:rsid w:val="0058604E"/>
    <w:rsid w:val="00590133"/>
    <w:rsid w:val="00594670"/>
    <w:rsid w:val="0059715C"/>
    <w:rsid w:val="00597F4E"/>
    <w:rsid w:val="005A05EC"/>
    <w:rsid w:val="005A4016"/>
    <w:rsid w:val="005A4136"/>
    <w:rsid w:val="005A7E7E"/>
    <w:rsid w:val="005B3F23"/>
    <w:rsid w:val="005B50F7"/>
    <w:rsid w:val="005B5ED0"/>
    <w:rsid w:val="005C1BE1"/>
    <w:rsid w:val="005C2BC6"/>
    <w:rsid w:val="005C53DB"/>
    <w:rsid w:val="005C6D90"/>
    <w:rsid w:val="005D030A"/>
    <w:rsid w:val="005D29C8"/>
    <w:rsid w:val="005D31D1"/>
    <w:rsid w:val="005D48FA"/>
    <w:rsid w:val="005E0096"/>
    <w:rsid w:val="005E032E"/>
    <w:rsid w:val="005E1A7A"/>
    <w:rsid w:val="005E6E82"/>
    <w:rsid w:val="005F148C"/>
    <w:rsid w:val="006061BD"/>
    <w:rsid w:val="0060675B"/>
    <w:rsid w:val="006079F4"/>
    <w:rsid w:val="0062061D"/>
    <w:rsid w:val="006215CC"/>
    <w:rsid w:val="00624952"/>
    <w:rsid w:val="006262FD"/>
    <w:rsid w:val="00630D36"/>
    <w:rsid w:val="00632092"/>
    <w:rsid w:val="0063581C"/>
    <w:rsid w:val="00637A58"/>
    <w:rsid w:val="00640B3C"/>
    <w:rsid w:val="00641101"/>
    <w:rsid w:val="0064219F"/>
    <w:rsid w:val="006470F0"/>
    <w:rsid w:val="006535F0"/>
    <w:rsid w:val="006551D8"/>
    <w:rsid w:val="0065612E"/>
    <w:rsid w:val="00660CA4"/>
    <w:rsid w:val="00661DA0"/>
    <w:rsid w:val="006632A4"/>
    <w:rsid w:val="00665A5F"/>
    <w:rsid w:val="00665A8A"/>
    <w:rsid w:val="00665CC2"/>
    <w:rsid w:val="00671518"/>
    <w:rsid w:val="00672BB0"/>
    <w:rsid w:val="00674470"/>
    <w:rsid w:val="00682374"/>
    <w:rsid w:val="006859AC"/>
    <w:rsid w:val="0069146E"/>
    <w:rsid w:val="00695374"/>
    <w:rsid w:val="00695CF7"/>
    <w:rsid w:val="00697177"/>
    <w:rsid w:val="006A3760"/>
    <w:rsid w:val="006A46DF"/>
    <w:rsid w:val="006A56DE"/>
    <w:rsid w:val="006A6414"/>
    <w:rsid w:val="006B57D5"/>
    <w:rsid w:val="006C0D87"/>
    <w:rsid w:val="006C2C36"/>
    <w:rsid w:val="006C3C54"/>
    <w:rsid w:val="006C58D7"/>
    <w:rsid w:val="006D0F61"/>
    <w:rsid w:val="006D5761"/>
    <w:rsid w:val="006D6117"/>
    <w:rsid w:val="006D6E2B"/>
    <w:rsid w:val="006E06A2"/>
    <w:rsid w:val="006E4D0E"/>
    <w:rsid w:val="006E4ECE"/>
    <w:rsid w:val="006E7988"/>
    <w:rsid w:val="006F2E52"/>
    <w:rsid w:val="006F3950"/>
    <w:rsid w:val="006F4DA0"/>
    <w:rsid w:val="00704751"/>
    <w:rsid w:val="00707F5D"/>
    <w:rsid w:val="00716096"/>
    <w:rsid w:val="007173B0"/>
    <w:rsid w:val="00717AB4"/>
    <w:rsid w:val="007319FD"/>
    <w:rsid w:val="00732746"/>
    <w:rsid w:val="00736643"/>
    <w:rsid w:val="007400E6"/>
    <w:rsid w:val="00740A1A"/>
    <w:rsid w:val="00743A73"/>
    <w:rsid w:val="00744DB0"/>
    <w:rsid w:val="00751971"/>
    <w:rsid w:val="00754B10"/>
    <w:rsid w:val="007635D6"/>
    <w:rsid w:val="00765A58"/>
    <w:rsid w:val="00773F52"/>
    <w:rsid w:val="007754A7"/>
    <w:rsid w:val="0077622F"/>
    <w:rsid w:val="00780C4A"/>
    <w:rsid w:val="00781399"/>
    <w:rsid w:val="00782B1F"/>
    <w:rsid w:val="00783599"/>
    <w:rsid w:val="00784042"/>
    <w:rsid w:val="0079029F"/>
    <w:rsid w:val="007A074C"/>
    <w:rsid w:val="007A086B"/>
    <w:rsid w:val="007A3B09"/>
    <w:rsid w:val="007A67CC"/>
    <w:rsid w:val="007A6B41"/>
    <w:rsid w:val="007A7AE4"/>
    <w:rsid w:val="007B0254"/>
    <w:rsid w:val="007B4FBE"/>
    <w:rsid w:val="007B50F2"/>
    <w:rsid w:val="007B7C5C"/>
    <w:rsid w:val="007C507E"/>
    <w:rsid w:val="007C51C8"/>
    <w:rsid w:val="007D561B"/>
    <w:rsid w:val="007E2274"/>
    <w:rsid w:val="007E5196"/>
    <w:rsid w:val="007F599D"/>
    <w:rsid w:val="007F7130"/>
    <w:rsid w:val="007F79C5"/>
    <w:rsid w:val="0080220D"/>
    <w:rsid w:val="00802A63"/>
    <w:rsid w:val="00807ABC"/>
    <w:rsid w:val="008103FF"/>
    <w:rsid w:val="00815520"/>
    <w:rsid w:val="008165EE"/>
    <w:rsid w:val="00820A6B"/>
    <w:rsid w:val="00823081"/>
    <w:rsid w:val="00823DFF"/>
    <w:rsid w:val="00826988"/>
    <w:rsid w:val="00830F8C"/>
    <w:rsid w:val="00831F84"/>
    <w:rsid w:val="00834D4E"/>
    <w:rsid w:val="00835B02"/>
    <w:rsid w:val="00835DE9"/>
    <w:rsid w:val="008361B5"/>
    <w:rsid w:val="008457FD"/>
    <w:rsid w:val="00845B92"/>
    <w:rsid w:val="00845F59"/>
    <w:rsid w:val="00850B83"/>
    <w:rsid w:val="00865AD1"/>
    <w:rsid w:val="00866709"/>
    <w:rsid w:val="00866E05"/>
    <w:rsid w:val="00870E48"/>
    <w:rsid w:val="00871DF7"/>
    <w:rsid w:val="00872508"/>
    <w:rsid w:val="00876F57"/>
    <w:rsid w:val="00883FF4"/>
    <w:rsid w:val="0088745E"/>
    <w:rsid w:val="008914CE"/>
    <w:rsid w:val="00891D2F"/>
    <w:rsid w:val="00891E35"/>
    <w:rsid w:val="00893289"/>
    <w:rsid w:val="00894ECF"/>
    <w:rsid w:val="0089727F"/>
    <w:rsid w:val="008A0D4C"/>
    <w:rsid w:val="008A1C73"/>
    <w:rsid w:val="008A3609"/>
    <w:rsid w:val="008A3668"/>
    <w:rsid w:val="008A5AE9"/>
    <w:rsid w:val="008A6544"/>
    <w:rsid w:val="008A6574"/>
    <w:rsid w:val="008A65AD"/>
    <w:rsid w:val="008A6D40"/>
    <w:rsid w:val="008A725A"/>
    <w:rsid w:val="008B07EC"/>
    <w:rsid w:val="008B1890"/>
    <w:rsid w:val="008B21E1"/>
    <w:rsid w:val="008B258A"/>
    <w:rsid w:val="008B7A91"/>
    <w:rsid w:val="008C1821"/>
    <w:rsid w:val="008C53E6"/>
    <w:rsid w:val="008C74AA"/>
    <w:rsid w:val="008D0077"/>
    <w:rsid w:val="008D61D6"/>
    <w:rsid w:val="008E29ED"/>
    <w:rsid w:val="008E64BE"/>
    <w:rsid w:val="008F1DA9"/>
    <w:rsid w:val="008F2A7B"/>
    <w:rsid w:val="008F62FA"/>
    <w:rsid w:val="008F7913"/>
    <w:rsid w:val="00902880"/>
    <w:rsid w:val="0090371D"/>
    <w:rsid w:val="00904D71"/>
    <w:rsid w:val="009071F9"/>
    <w:rsid w:val="00914D2B"/>
    <w:rsid w:val="009172C1"/>
    <w:rsid w:val="00923469"/>
    <w:rsid w:val="00923661"/>
    <w:rsid w:val="00930BC5"/>
    <w:rsid w:val="009348E8"/>
    <w:rsid w:val="00943D25"/>
    <w:rsid w:val="0094786D"/>
    <w:rsid w:val="00953F14"/>
    <w:rsid w:val="00954EF8"/>
    <w:rsid w:val="00955427"/>
    <w:rsid w:val="00955CFD"/>
    <w:rsid w:val="009607FC"/>
    <w:rsid w:val="00965F79"/>
    <w:rsid w:val="00966481"/>
    <w:rsid w:val="009707F3"/>
    <w:rsid w:val="00973621"/>
    <w:rsid w:val="00974677"/>
    <w:rsid w:val="00974849"/>
    <w:rsid w:val="00977000"/>
    <w:rsid w:val="009807DE"/>
    <w:rsid w:val="00980F04"/>
    <w:rsid w:val="009810CE"/>
    <w:rsid w:val="009856F0"/>
    <w:rsid w:val="009A15C3"/>
    <w:rsid w:val="009A2A2D"/>
    <w:rsid w:val="009A3B2C"/>
    <w:rsid w:val="009B16BD"/>
    <w:rsid w:val="009B469D"/>
    <w:rsid w:val="009B5E91"/>
    <w:rsid w:val="009C4B07"/>
    <w:rsid w:val="009C6E1E"/>
    <w:rsid w:val="009C7A24"/>
    <w:rsid w:val="009D0F62"/>
    <w:rsid w:val="009D1547"/>
    <w:rsid w:val="009D2DDF"/>
    <w:rsid w:val="009D631A"/>
    <w:rsid w:val="009D6615"/>
    <w:rsid w:val="009D716B"/>
    <w:rsid w:val="009D76A8"/>
    <w:rsid w:val="009E1EA3"/>
    <w:rsid w:val="009E2DA4"/>
    <w:rsid w:val="009F3B54"/>
    <w:rsid w:val="009F65F6"/>
    <w:rsid w:val="009F6A43"/>
    <w:rsid w:val="009F6A8E"/>
    <w:rsid w:val="00A03820"/>
    <w:rsid w:val="00A10950"/>
    <w:rsid w:val="00A11551"/>
    <w:rsid w:val="00A12115"/>
    <w:rsid w:val="00A1259C"/>
    <w:rsid w:val="00A1440C"/>
    <w:rsid w:val="00A155BB"/>
    <w:rsid w:val="00A202A1"/>
    <w:rsid w:val="00A20648"/>
    <w:rsid w:val="00A27DA1"/>
    <w:rsid w:val="00A3028A"/>
    <w:rsid w:val="00A33375"/>
    <w:rsid w:val="00A435FA"/>
    <w:rsid w:val="00A44800"/>
    <w:rsid w:val="00A54D74"/>
    <w:rsid w:val="00A5620F"/>
    <w:rsid w:val="00A5665E"/>
    <w:rsid w:val="00A6024D"/>
    <w:rsid w:val="00A62B50"/>
    <w:rsid w:val="00A62EB0"/>
    <w:rsid w:val="00A63326"/>
    <w:rsid w:val="00A6355A"/>
    <w:rsid w:val="00A6461F"/>
    <w:rsid w:val="00A64F66"/>
    <w:rsid w:val="00A66E53"/>
    <w:rsid w:val="00A67CA4"/>
    <w:rsid w:val="00A72E35"/>
    <w:rsid w:val="00A76A56"/>
    <w:rsid w:val="00A779CB"/>
    <w:rsid w:val="00A8153A"/>
    <w:rsid w:val="00A90C8B"/>
    <w:rsid w:val="00A92821"/>
    <w:rsid w:val="00A93A63"/>
    <w:rsid w:val="00A96115"/>
    <w:rsid w:val="00AA1EEF"/>
    <w:rsid w:val="00AA4D91"/>
    <w:rsid w:val="00AB030D"/>
    <w:rsid w:val="00AB234E"/>
    <w:rsid w:val="00AB3E12"/>
    <w:rsid w:val="00AB6F36"/>
    <w:rsid w:val="00AB71D4"/>
    <w:rsid w:val="00AC0CC5"/>
    <w:rsid w:val="00AC2332"/>
    <w:rsid w:val="00AC60F9"/>
    <w:rsid w:val="00AD0B1A"/>
    <w:rsid w:val="00AE0658"/>
    <w:rsid w:val="00AE13A5"/>
    <w:rsid w:val="00AE3685"/>
    <w:rsid w:val="00AE57AA"/>
    <w:rsid w:val="00AE6779"/>
    <w:rsid w:val="00AE7AA5"/>
    <w:rsid w:val="00AF06F8"/>
    <w:rsid w:val="00AF1F67"/>
    <w:rsid w:val="00AF20A7"/>
    <w:rsid w:val="00AF5742"/>
    <w:rsid w:val="00AF73DF"/>
    <w:rsid w:val="00B016F5"/>
    <w:rsid w:val="00B01AE8"/>
    <w:rsid w:val="00B03D72"/>
    <w:rsid w:val="00B03F93"/>
    <w:rsid w:val="00B05BE3"/>
    <w:rsid w:val="00B1173A"/>
    <w:rsid w:val="00B1245B"/>
    <w:rsid w:val="00B128F9"/>
    <w:rsid w:val="00B13448"/>
    <w:rsid w:val="00B13F8A"/>
    <w:rsid w:val="00B14770"/>
    <w:rsid w:val="00B22A4A"/>
    <w:rsid w:val="00B2351E"/>
    <w:rsid w:val="00B254D2"/>
    <w:rsid w:val="00B34A67"/>
    <w:rsid w:val="00B4061F"/>
    <w:rsid w:val="00B415AA"/>
    <w:rsid w:val="00B4184F"/>
    <w:rsid w:val="00B43013"/>
    <w:rsid w:val="00B44694"/>
    <w:rsid w:val="00B46CFC"/>
    <w:rsid w:val="00B47290"/>
    <w:rsid w:val="00B47423"/>
    <w:rsid w:val="00B51DDC"/>
    <w:rsid w:val="00B53597"/>
    <w:rsid w:val="00B642EB"/>
    <w:rsid w:val="00B67026"/>
    <w:rsid w:val="00B72A61"/>
    <w:rsid w:val="00B8481D"/>
    <w:rsid w:val="00B84905"/>
    <w:rsid w:val="00B856A4"/>
    <w:rsid w:val="00B927A0"/>
    <w:rsid w:val="00B93939"/>
    <w:rsid w:val="00B93DF3"/>
    <w:rsid w:val="00B97126"/>
    <w:rsid w:val="00BA0290"/>
    <w:rsid w:val="00BA037F"/>
    <w:rsid w:val="00BA6D5D"/>
    <w:rsid w:val="00BA7D26"/>
    <w:rsid w:val="00BB04E2"/>
    <w:rsid w:val="00BB1537"/>
    <w:rsid w:val="00BB2059"/>
    <w:rsid w:val="00BB5424"/>
    <w:rsid w:val="00BB57FC"/>
    <w:rsid w:val="00BB69C8"/>
    <w:rsid w:val="00BC0A06"/>
    <w:rsid w:val="00BC4B8C"/>
    <w:rsid w:val="00BD0685"/>
    <w:rsid w:val="00BD1C38"/>
    <w:rsid w:val="00BD4BCD"/>
    <w:rsid w:val="00BD6033"/>
    <w:rsid w:val="00BD6AD5"/>
    <w:rsid w:val="00BE0396"/>
    <w:rsid w:val="00BE143D"/>
    <w:rsid w:val="00BE5884"/>
    <w:rsid w:val="00BF1734"/>
    <w:rsid w:val="00BF2E1F"/>
    <w:rsid w:val="00BF486F"/>
    <w:rsid w:val="00BF6A1D"/>
    <w:rsid w:val="00BF705E"/>
    <w:rsid w:val="00C01888"/>
    <w:rsid w:val="00C05E7F"/>
    <w:rsid w:val="00C07B3D"/>
    <w:rsid w:val="00C103A9"/>
    <w:rsid w:val="00C10CD0"/>
    <w:rsid w:val="00C13507"/>
    <w:rsid w:val="00C16D69"/>
    <w:rsid w:val="00C21391"/>
    <w:rsid w:val="00C238E8"/>
    <w:rsid w:val="00C33E16"/>
    <w:rsid w:val="00C40142"/>
    <w:rsid w:val="00C40538"/>
    <w:rsid w:val="00C43193"/>
    <w:rsid w:val="00C43AFA"/>
    <w:rsid w:val="00C449E0"/>
    <w:rsid w:val="00C45A38"/>
    <w:rsid w:val="00C50B8A"/>
    <w:rsid w:val="00C54C08"/>
    <w:rsid w:val="00C60457"/>
    <w:rsid w:val="00C66B0D"/>
    <w:rsid w:val="00C67D79"/>
    <w:rsid w:val="00C67DC9"/>
    <w:rsid w:val="00C75D24"/>
    <w:rsid w:val="00C76FB5"/>
    <w:rsid w:val="00C803AE"/>
    <w:rsid w:val="00C836F3"/>
    <w:rsid w:val="00C91132"/>
    <w:rsid w:val="00C948FA"/>
    <w:rsid w:val="00C9492D"/>
    <w:rsid w:val="00CA0748"/>
    <w:rsid w:val="00CA3E14"/>
    <w:rsid w:val="00CA5D67"/>
    <w:rsid w:val="00CB335A"/>
    <w:rsid w:val="00CB41B4"/>
    <w:rsid w:val="00CB5080"/>
    <w:rsid w:val="00CC0776"/>
    <w:rsid w:val="00CC0AF6"/>
    <w:rsid w:val="00CD7414"/>
    <w:rsid w:val="00CE1DBD"/>
    <w:rsid w:val="00CE609F"/>
    <w:rsid w:val="00CE7FB4"/>
    <w:rsid w:val="00CF0D22"/>
    <w:rsid w:val="00CF101F"/>
    <w:rsid w:val="00CF1071"/>
    <w:rsid w:val="00CF23A2"/>
    <w:rsid w:val="00CF2A37"/>
    <w:rsid w:val="00CF4D20"/>
    <w:rsid w:val="00D10713"/>
    <w:rsid w:val="00D133F1"/>
    <w:rsid w:val="00D136FB"/>
    <w:rsid w:val="00D2233F"/>
    <w:rsid w:val="00D2528F"/>
    <w:rsid w:val="00D32153"/>
    <w:rsid w:val="00D3368E"/>
    <w:rsid w:val="00D372C1"/>
    <w:rsid w:val="00D4149D"/>
    <w:rsid w:val="00D43A06"/>
    <w:rsid w:val="00D46B33"/>
    <w:rsid w:val="00D50060"/>
    <w:rsid w:val="00D526B9"/>
    <w:rsid w:val="00D53B0D"/>
    <w:rsid w:val="00D53E29"/>
    <w:rsid w:val="00D55129"/>
    <w:rsid w:val="00D551B2"/>
    <w:rsid w:val="00D56DA0"/>
    <w:rsid w:val="00D62C0A"/>
    <w:rsid w:val="00D65CCA"/>
    <w:rsid w:val="00D66B15"/>
    <w:rsid w:val="00D70122"/>
    <w:rsid w:val="00D707B1"/>
    <w:rsid w:val="00D746D7"/>
    <w:rsid w:val="00D76850"/>
    <w:rsid w:val="00D77A4C"/>
    <w:rsid w:val="00D83F55"/>
    <w:rsid w:val="00D83F6A"/>
    <w:rsid w:val="00D869E4"/>
    <w:rsid w:val="00D91D58"/>
    <w:rsid w:val="00D92743"/>
    <w:rsid w:val="00D97BD8"/>
    <w:rsid w:val="00DA13E7"/>
    <w:rsid w:val="00DA4BF2"/>
    <w:rsid w:val="00DA63B2"/>
    <w:rsid w:val="00DA690B"/>
    <w:rsid w:val="00DA6E50"/>
    <w:rsid w:val="00DB042A"/>
    <w:rsid w:val="00DB7B8B"/>
    <w:rsid w:val="00DC174E"/>
    <w:rsid w:val="00DC2C1D"/>
    <w:rsid w:val="00DD098C"/>
    <w:rsid w:val="00DD1BCA"/>
    <w:rsid w:val="00DD2330"/>
    <w:rsid w:val="00DD552A"/>
    <w:rsid w:val="00DE2F18"/>
    <w:rsid w:val="00DE3E32"/>
    <w:rsid w:val="00DE60EF"/>
    <w:rsid w:val="00DE62F2"/>
    <w:rsid w:val="00DF2CB6"/>
    <w:rsid w:val="00DF4D43"/>
    <w:rsid w:val="00DF6560"/>
    <w:rsid w:val="00E0606B"/>
    <w:rsid w:val="00E07C24"/>
    <w:rsid w:val="00E1611B"/>
    <w:rsid w:val="00E214AD"/>
    <w:rsid w:val="00E21897"/>
    <w:rsid w:val="00E2198C"/>
    <w:rsid w:val="00E278BD"/>
    <w:rsid w:val="00E3219F"/>
    <w:rsid w:val="00E33301"/>
    <w:rsid w:val="00E424F7"/>
    <w:rsid w:val="00E4484A"/>
    <w:rsid w:val="00E4522D"/>
    <w:rsid w:val="00E46C74"/>
    <w:rsid w:val="00E51691"/>
    <w:rsid w:val="00E60159"/>
    <w:rsid w:val="00E60871"/>
    <w:rsid w:val="00E61BBF"/>
    <w:rsid w:val="00E62128"/>
    <w:rsid w:val="00E63993"/>
    <w:rsid w:val="00E66936"/>
    <w:rsid w:val="00E74422"/>
    <w:rsid w:val="00E778AD"/>
    <w:rsid w:val="00E801D8"/>
    <w:rsid w:val="00E83C8A"/>
    <w:rsid w:val="00E87CEC"/>
    <w:rsid w:val="00E91005"/>
    <w:rsid w:val="00E9190C"/>
    <w:rsid w:val="00E97895"/>
    <w:rsid w:val="00EA3234"/>
    <w:rsid w:val="00EA74B9"/>
    <w:rsid w:val="00EB4514"/>
    <w:rsid w:val="00EC2165"/>
    <w:rsid w:val="00EC7352"/>
    <w:rsid w:val="00ED24A7"/>
    <w:rsid w:val="00EE1BEE"/>
    <w:rsid w:val="00EE29C1"/>
    <w:rsid w:val="00EE3C88"/>
    <w:rsid w:val="00EE59E6"/>
    <w:rsid w:val="00EF2574"/>
    <w:rsid w:val="00EF65B8"/>
    <w:rsid w:val="00F03121"/>
    <w:rsid w:val="00F034B2"/>
    <w:rsid w:val="00F1006E"/>
    <w:rsid w:val="00F11DB0"/>
    <w:rsid w:val="00F2116E"/>
    <w:rsid w:val="00F22B99"/>
    <w:rsid w:val="00F27900"/>
    <w:rsid w:val="00F30FF8"/>
    <w:rsid w:val="00F320C3"/>
    <w:rsid w:val="00F33EFB"/>
    <w:rsid w:val="00F4485E"/>
    <w:rsid w:val="00F50D8D"/>
    <w:rsid w:val="00F55B01"/>
    <w:rsid w:val="00F56C51"/>
    <w:rsid w:val="00F63BBF"/>
    <w:rsid w:val="00F63EF7"/>
    <w:rsid w:val="00F660BE"/>
    <w:rsid w:val="00F7136F"/>
    <w:rsid w:val="00F71CE9"/>
    <w:rsid w:val="00F7209E"/>
    <w:rsid w:val="00F72E89"/>
    <w:rsid w:val="00F73D3A"/>
    <w:rsid w:val="00F73E5C"/>
    <w:rsid w:val="00F74CC2"/>
    <w:rsid w:val="00F80E03"/>
    <w:rsid w:val="00F82014"/>
    <w:rsid w:val="00F822C0"/>
    <w:rsid w:val="00F84CF7"/>
    <w:rsid w:val="00F86FE8"/>
    <w:rsid w:val="00F87441"/>
    <w:rsid w:val="00F91601"/>
    <w:rsid w:val="00F93F21"/>
    <w:rsid w:val="00F946A1"/>
    <w:rsid w:val="00F954A0"/>
    <w:rsid w:val="00F95A99"/>
    <w:rsid w:val="00F97A81"/>
    <w:rsid w:val="00FA0AAA"/>
    <w:rsid w:val="00FA0FC5"/>
    <w:rsid w:val="00FA13BD"/>
    <w:rsid w:val="00FA1AC5"/>
    <w:rsid w:val="00FA3ADB"/>
    <w:rsid w:val="00FA56FE"/>
    <w:rsid w:val="00FA7DEC"/>
    <w:rsid w:val="00FB59F2"/>
    <w:rsid w:val="00FB6369"/>
    <w:rsid w:val="00FC06C4"/>
    <w:rsid w:val="00FC24A8"/>
    <w:rsid w:val="00FC3218"/>
    <w:rsid w:val="00FC4B70"/>
    <w:rsid w:val="00FC6D45"/>
    <w:rsid w:val="00FD01F1"/>
    <w:rsid w:val="00FD523B"/>
    <w:rsid w:val="00FE2B06"/>
    <w:rsid w:val="00FE6071"/>
    <w:rsid w:val="00FF620C"/>
    <w:rsid w:val="00FF6CC5"/>
    <w:rsid w:val="00FF6EF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C46A6"/>
  <w15:docId w15:val="{5B09B7B7-EFE5-497F-84C8-73BA41133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rsid w:val="00C13507"/>
    <w:pPr>
      <w:widowControl w:val="0"/>
      <w:spacing w:before="100" w:beforeAutospacing="1" w:after="100" w:afterAutospacing="1" w:line="240" w:lineRule="auto"/>
      <w:jc w:val="both"/>
    </w:pPr>
    <w:rPr>
      <w:rFonts w:ascii="Times New Roman" w:eastAsia="Times New Roman" w:hAnsi="Times New Roman" w:cs="Times New Roman"/>
      <w:sz w:val="24"/>
      <w:szCs w:val="24"/>
      <w:lang w:eastAsia="cs-CZ"/>
    </w:rPr>
  </w:style>
  <w:style w:type="paragraph" w:styleId="Nadpis1">
    <w:name w:val="heading 1"/>
    <w:basedOn w:val="Normln"/>
    <w:next w:val="Normln"/>
    <w:link w:val="Nadpis1Char"/>
    <w:uiPriority w:val="9"/>
    <w:qFormat/>
    <w:rsid w:val="00C50B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semiHidden/>
    <w:unhideWhenUsed/>
    <w:qFormat/>
    <w:rsid w:val="008914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wKorenChar">
    <w:name w:val="wKoren Char"/>
    <w:link w:val="wKoren"/>
    <w:locked/>
    <w:rsid w:val="00C67D79"/>
    <w:rPr>
      <w:sz w:val="24"/>
      <w:szCs w:val="24"/>
    </w:rPr>
  </w:style>
  <w:style w:type="paragraph" w:customStyle="1" w:styleId="wKoren">
    <w:name w:val="wKoren"/>
    <w:link w:val="wKorenChar"/>
    <w:rsid w:val="00C67D79"/>
    <w:pPr>
      <w:overflowPunct w:val="0"/>
      <w:autoSpaceDE w:val="0"/>
      <w:autoSpaceDN w:val="0"/>
      <w:adjustRightInd w:val="0"/>
      <w:spacing w:before="180" w:after="0" w:line="288" w:lineRule="auto"/>
      <w:jc w:val="both"/>
    </w:pPr>
    <w:rPr>
      <w:sz w:val="24"/>
      <w:szCs w:val="24"/>
    </w:rPr>
  </w:style>
  <w:style w:type="character" w:customStyle="1" w:styleId="0BeznyChar">
    <w:name w:val="0Bezny Char"/>
    <w:link w:val="0Bezny"/>
    <w:locked/>
    <w:rsid w:val="0077622F"/>
    <w:rPr>
      <w:rFonts w:ascii="Times New Roman" w:hAnsi="Times New Roman"/>
      <w:szCs w:val="24"/>
    </w:rPr>
  </w:style>
  <w:style w:type="paragraph" w:customStyle="1" w:styleId="0Bezny">
    <w:name w:val="0Bezny"/>
    <w:basedOn w:val="wKoren"/>
    <w:link w:val="0BeznyChar"/>
    <w:qFormat/>
    <w:rsid w:val="0077622F"/>
    <w:pPr>
      <w:spacing w:before="0" w:after="240" w:line="360" w:lineRule="auto"/>
    </w:pPr>
    <w:rPr>
      <w:rFonts w:ascii="Times New Roman" w:hAnsi="Times New Roman"/>
      <w:sz w:val="22"/>
    </w:rPr>
  </w:style>
  <w:style w:type="paragraph" w:customStyle="1" w:styleId="1rove">
    <w:name w:val="1. úroveň"/>
    <w:basedOn w:val="Normln"/>
    <w:next w:val="0Bezny"/>
    <w:link w:val="1roveChar"/>
    <w:qFormat/>
    <w:rsid w:val="008A725A"/>
    <w:pPr>
      <w:keepNext/>
      <w:keepLines/>
      <w:widowControl/>
      <w:suppressAutoHyphens/>
      <w:overflowPunct w:val="0"/>
      <w:autoSpaceDE w:val="0"/>
      <w:autoSpaceDN w:val="0"/>
      <w:adjustRightInd w:val="0"/>
      <w:spacing w:before="0" w:beforeAutospacing="0" w:after="800" w:afterAutospacing="0"/>
      <w:jc w:val="left"/>
      <w:outlineLvl w:val="0"/>
    </w:pPr>
    <w:rPr>
      <w:b/>
      <w:kern w:val="32"/>
      <w:sz w:val="40"/>
      <w:lang w:eastAsia="en-US"/>
    </w:rPr>
  </w:style>
  <w:style w:type="character" w:customStyle="1" w:styleId="ZzTucne">
    <w:name w:val="ZzTucne"/>
    <w:qFormat/>
    <w:rsid w:val="00C67D79"/>
    <w:rPr>
      <w:b/>
      <w:bCs w:val="0"/>
    </w:rPr>
  </w:style>
  <w:style w:type="paragraph" w:customStyle="1" w:styleId="2rove">
    <w:name w:val="2. úroveň"/>
    <w:basedOn w:val="Normln"/>
    <w:next w:val="Normln"/>
    <w:link w:val="2roveChar"/>
    <w:qFormat/>
    <w:rsid w:val="008A725A"/>
    <w:pPr>
      <w:keepNext/>
      <w:keepLines/>
      <w:widowControl/>
      <w:suppressAutoHyphens/>
      <w:overflowPunct w:val="0"/>
      <w:autoSpaceDE w:val="0"/>
      <w:autoSpaceDN w:val="0"/>
      <w:adjustRightInd w:val="0"/>
      <w:spacing w:before="490" w:beforeAutospacing="0" w:after="322" w:afterAutospacing="0"/>
      <w:jc w:val="left"/>
      <w:outlineLvl w:val="1"/>
    </w:pPr>
    <w:rPr>
      <w:b/>
      <w:kern w:val="32"/>
      <w:sz w:val="28"/>
      <w:lang w:eastAsia="en-US"/>
    </w:rPr>
  </w:style>
  <w:style w:type="character" w:customStyle="1" w:styleId="ZzAnglickyUS">
    <w:name w:val="ZzAnglickyUS"/>
    <w:basedOn w:val="0BeznyChar"/>
    <w:qFormat/>
    <w:rsid w:val="00AA1EEF"/>
    <w:rPr>
      <w:rFonts w:ascii="Times New Roman" w:hAnsi="Times New Roman"/>
      <w:szCs w:val="24"/>
      <w:lang w:val="en-US"/>
    </w:rPr>
  </w:style>
  <w:style w:type="character" w:customStyle="1" w:styleId="Nadpis1Char">
    <w:name w:val="Nadpis 1 Char"/>
    <w:basedOn w:val="Standardnpsmoodstavce"/>
    <w:link w:val="Nadpis1"/>
    <w:uiPriority w:val="9"/>
    <w:rsid w:val="00C50B8A"/>
    <w:rPr>
      <w:rFonts w:asciiTheme="majorHAnsi" w:eastAsiaTheme="majorEastAsia" w:hAnsiTheme="majorHAnsi" w:cstheme="majorBidi"/>
      <w:color w:val="2E74B5" w:themeColor="accent1" w:themeShade="BF"/>
      <w:sz w:val="32"/>
      <w:szCs w:val="32"/>
      <w:lang w:eastAsia="cs-CZ"/>
    </w:rPr>
  </w:style>
  <w:style w:type="paragraph" w:styleId="Nadpisobsahu">
    <w:name w:val="TOC Heading"/>
    <w:basedOn w:val="Nadpis1"/>
    <w:next w:val="Normln"/>
    <w:uiPriority w:val="39"/>
    <w:unhideWhenUsed/>
    <w:qFormat/>
    <w:rsid w:val="00C50B8A"/>
    <w:pPr>
      <w:widowControl/>
      <w:spacing w:beforeAutospacing="0" w:afterAutospacing="0" w:line="259" w:lineRule="auto"/>
      <w:jc w:val="left"/>
      <w:outlineLvl w:val="9"/>
    </w:pPr>
  </w:style>
  <w:style w:type="paragraph" w:styleId="Obsah2">
    <w:name w:val="toc 2"/>
    <w:basedOn w:val="Normln"/>
    <w:next w:val="Normln"/>
    <w:autoRedefine/>
    <w:uiPriority w:val="39"/>
    <w:unhideWhenUsed/>
    <w:rsid w:val="006535F0"/>
    <w:pPr>
      <w:tabs>
        <w:tab w:val="right" w:leader="dot" w:pos="8777"/>
      </w:tabs>
      <w:ind w:left="426"/>
    </w:pPr>
  </w:style>
  <w:style w:type="paragraph" w:styleId="Obsah3">
    <w:name w:val="toc 3"/>
    <w:basedOn w:val="Normln"/>
    <w:next w:val="Normln"/>
    <w:autoRedefine/>
    <w:uiPriority w:val="39"/>
    <w:unhideWhenUsed/>
    <w:rsid w:val="00C50B8A"/>
    <w:pPr>
      <w:ind w:left="480"/>
    </w:pPr>
  </w:style>
  <w:style w:type="character" w:styleId="Hypertextovodkaz">
    <w:name w:val="Hyperlink"/>
    <w:basedOn w:val="Standardnpsmoodstavce"/>
    <w:uiPriority w:val="99"/>
    <w:unhideWhenUsed/>
    <w:rsid w:val="00C50B8A"/>
    <w:rPr>
      <w:color w:val="0563C1" w:themeColor="hyperlink"/>
      <w:u w:val="single"/>
    </w:rPr>
  </w:style>
  <w:style w:type="paragraph" w:customStyle="1" w:styleId="Neslovannadpis">
    <w:name w:val="Nečíslovaný nadpis"/>
    <w:basedOn w:val="2rove"/>
    <w:link w:val="NeslovannadpisChar"/>
    <w:qFormat/>
    <w:rsid w:val="00F03121"/>
    <w:pPr>
      <w:outlineLvl w:val="9"/>
    </w:pPr>
  </w:style>
  <w:style w:type="character" w:customStyle="1" w:styleId="2roveChar">
    <w:name w:val="2. úroveň Char"/>
    <w:basedOn w:val="Standardnpsmoodstavce"/>
    <w:link w:val="2rove"/>
    <w:rsid w:val="008A725A"/>
    <w:rPr>
      <w:rFonts w:ascii="Times New Roman" w:eastAsia="Times New Roman" w:hAnsi="Times New Roman" w:cs="Times New Roman"/>
      <w:b/>
      <w:kern w:val="32"/>
      <w:sz w:val="28"/>
      <w:szCs w:val="24"/>
    </w:rPr>
  </w:style>
  <w:style w:type="character" w:customStyle="1" w:styleId="1roveChar">
    <w:name w:val="1. úroveň Char"/>
    <w:basedOn w:val="Standardnpsmoodstavce"/>
    <w:link w:val="1rove"/>
    <w:rsid w:val="008A725A"/>
    <w:rPr>
      <w:rFonts w:ascii="Times New Roman" w:eastAsia="Times New Roman" w:hAnsi="Times New Roman" w:cs="Times New Roman"/>
      <w:b/>
      <w:kern w:val="32"/>
      <w:sz w:val="40"/>
      <w:szCs w:val="24"/>
    </w:rPr>
  </w:style>
  <w:style w:type="character" w:customStyle="1" w:styleId="NeslovannadpisChar">
    <w:name w:val="Nečíslovaný nadpis Char"/>
    <w:basedOn w:val="1roveChar"/>
    <w:link w:val="Neslovannadpis"/>
    <w:rsid w:val="00F03121"/>
    <w:rPr>
      <w:rFonts w:ascii="Times New Roman" w:eastAsia="Times New Roman" w:hAnsi="Times New Roman" w:cs="Times New Roman"/>
      <w:b/>
      <w:kern w:val="32"/>
      <w:sz w:val="28"/>
      <w:szCs w:val="24"/>
    </w:rPr>
  </w:style>
  <w:style w:type="paragraph" w:styleId="Zhlav">
    <w:name w:val="header"/>
    <w:basedOn w:val="Normln"/>
    <w:link w:val="ZhlavChar"/>
    <w:uiPriority w:val="99"/>
    <w:unhideWhenUsed/>
    <w:rsid w:val="00AF06F8"/>
    <w:pPr>
      <w:tabs>
        <w:tab w:val="center" w:pos="4536"/>
        <w:tab w:val="right" w:pos="9072"/>
      </w:tabs>
      <w:spacing w:before="0" w:after="0"/>
    </w:pPr>
  </w:style>
  <w:style w:type="character" w:customStyle="1" w:styleId="ZhlavChar">
    <w:name w:val="Záhlaví Char"/>
    <w:basedOn w:val="Standardnpsmoodstavce"/>
    <w:link w:val="Zhlav"/>
    <w:uiPriority w:val="99"/>
    <w:rsid w:val="00AF06F8"/>
    <w:rPr>
      <w:rFonts w:ascii="Times New Roman" w:eastAsia="Times New Roman" w:hAnsi="Times New Roman" w:cs="Times New Roman"/>
      <w:sz w:val="24"/>
      <w:szCs w:val="24"/>
      <w:lang w:eastAsia="cs-CZ"/>
    </w:rPr>
  </w:style>
  <w:style w:type="paragraph" w:styleId="Zpat">
    <w:name w:val="footer"/>
    <w:basedOn w:val="Normln"/>
    <w:link w:val="ZpatChar"/>
    <w:uiPriority w:val="99"/>
    <w:unhideWhenUsed/>
    <w:rsid w:val="00AF06F8"/>
    <w:pPr>
      <w:tabs>
        <w:tab w:val="center" w:pos="4536"/>
        <w:tab w:val="right" w:pos="9072"/>
      </w:tabs>
      <w:spacing w:before="0" w:after="0"/>
    </w:pPr>
  </w:style>
  <w:style w:type="character" w:customStyle="1" w:styleId="ZpatChar">
    <w:name w:val="Zápatí Char"/>
    <w:basedOn w:val="Standardnpsmoodstavce"/>
    <w:link w:val="Zpat"/>
    <w:uiPriority w:val="99"/>
    <w:rsid w:val="00AF06F8"/>
    <w:rPr>
      <w:rFonts w:ascii="Times New Roman" w:eastAsia="Times New Roman" w:hAnsi="Times New Roman" w:cs="Times New Roman"/>
      <w:sz w:val="24"/>
      <w:szCs w:val="24"/>
      <w:lang w:eastAsia="cs-CZ"/>
    </w:rPr>
  </w:style>
  <w:style w:type="paragraph" w:styleId="Odstavecseseznamem">
    <w:name w:val="List Paragraph"/>
    <w:basedOn w:val="Normln"/>
    <w:uiPriority w:val="34"/>
    <w:qFormat/>
    <w:rsid w:val="00C13507"/>
    <w:pPr>
      <w:ind w:left="720"/>
      <w:contextualSpacing/>
    </w:pPr>
  </w:style>
  <w:style w:type="character" w:customStyle="1" w:styleId="Nevyeenzmnka1">
    <w:name w:val="Nevyřešená zmínka1"/>
    <w:basedOn w:val="Standardnpsmoodstavce"/>
    <w:uiPriority w:val="99"/>
    <w:semiHidden/>
    <w:unhideWhenUsed/>
    <w:rsid w:val="00C13507"/>
    <w:rPr>
      <w:color w:val="808080"/>
      <w:shd w:val="clear" w:color="auto" w:fill="E6E6E6"/>
    </w:rPr>
  </w:style>
  <w:style w:type="table" w:styleId="Mkatabulky">
    <w:name w:val="Table Grid"/>
    <w:basedOn w:val="Normlntabulka"/>
    <w:uiPriority w:val="39"/>
    <w:rsid w:val="007F7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lkaseznamu3zvraznn31">
    <w:name w:val="Tabulka seznamu 3 – zvýraznění 31"/>
    <w:basedOn w:val="Normlntabulka"/>
    <w:uiPriority w:val="48"/>
    <w:rsid w:val="007F79C5"/>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Vrazncitt">
    <w:name w:val="Intense Quote"/>
    <w:aliases w:val="kód"/>
    <w:basedOn w:val="Normln"/>
    <w:next w:val="Normln"/>
    <w:link w:val="VrazncittChar"/>
    <w:uiPriority w:val="30"/>
    <w:rsid w:val="000F0DA4"/>
    <w:pPr>
      <w:pBdr>
        <w:top w:val="single" w:sz="4" w:space="10" w:color="000000" w:themeColor="text1"/>
        <w:bottom w:val="single" w:sz="4" w:space="10" w:color="000000" w:themeColor="text1"/>
      </w:pBdr>
      <w:spacing w:before="360" w:beforeAutospacing="0" w:after="360" w:afterAutospacing="0"/>
      <w:jc w:val="left"/>
    </w:pPr>
    <w:rPr>
      <w:rFonts w:ascii="Arial" w:hAnsi="Arial"/>
      <w:iCs/>
    </w:rPr>
  </w:style>
  <w:style w:type="character" w:customStyle="1" w:styleId="VrazncittChar">
    <w:name w:val="Výrazný citát Char"/>
    <w:aliases w:val="kód Char"/>
    <w:basedOn w:val="Standardnpsmoodstavce"/>
    <w:link w:val="Vrazncitt"/>
    <w:uiPriority w:val="30"/>
    <w:rsid w:val="000F0DA4"/>
    <w:rPr>
      <w:rFonts w:ascii="Arial" w:eastAsia="Times New Roman" w:hAnsi="Arial" w:cs="Times New Roman"/>
      <w:iCs/>
      <w:sz w:val="24"/>
      <w:szCs w:val="24"/>
      <w:lang w:eastAsia="cs-CZ"/>
    </w:rPr>
  </w:style>
  <w:style w:type="paragraph" w:customStyle="1" w:styleId="kdy">
    <w:name w:val="kódy"/>
    <w:basedOn w:val="0Bezny"/>
    <w:link w:val="kdyChar"/>
    <w:qFormat/>
    <w:rsid w:val="000F0DA4"/>
    <w:pPr>
      <w:pBdr>
        <w:top w:val="single" w:sz="4" w:space="1" w:color="auto"/>
        <w:left w:val="single" w:sz="4" w:space="4" w:color="auto"/>
        <w:bottom w:val="single" w:sz="4" w:space="1" w:color="auto"/>
        <w:right w:val="single" w:sz="4" w:space="4" w:color="auto"/>
      </w:pBdr>
      <w:spacing w:before="120" w:after="120" w:line="240" w:lineRule="auto"/>
      <w:contextualSpacing/>
      <w:jc w:val="left"/>
    </w:pPr>
    <w:rPr>
      <w:rFonts w:ascii="Courier New" w:hAnsi="Courier New"/>
      <w:noProof/>
      <w:color w:val="000000" w:themeColor="text1"/>
      <w:sz w:val="20"/>
    </w:rPr>
  </w:style>
  <w:style w:type="character" w:customStyle="1" w:styleId="kdyChar">
    <w:name w:val="kódy Char"/>
    <w:basedOn w:val="0BeznyChar"/>
    <w:link w:val="kdy"/>
    <w:rsid w:val="000F0DA4"/>
    <w:rPr>
      <w:rFonts w:ascii="Courier New" w:hAnsi="Courier New"/>
      <w:noProof/>
      <w:color w:val="000000" w:themeColor="text1"/>
      <w:sz w:val="20"/>
      <w:szCs w:val="24"/>
    </w:rPr>
  </w:style>
  <w:style w:type="character" w:customStyle="1" w:styleId="Nadpis2Char">
    <w:name w:val="Nadpis 2 Char"/>
    <w:basedOn w:val="Standardnpsmoodstavce"/>
    <w:link w:val="Nadpis2"/>
    <w:uiPriority w:val="9"/>
    <w:semiHidden/>
    <w:rsid w:val="008914CE"/>
    <w:rPr>
      <w:rFonts w:asciiTheme="majorHAnsi" w:eastAsiaTheme="majorEastAsia" w:hAnsiTheme="majorHAnsi" w:cstheme="majorBidi"/>
      <w:color w:val="2E74B5" w:themeColor="accent1" w:themeShade="BF"/>
      <w:sz w:val="26"/>
      <w:szCs w:val="26"/>
      <w:lang w:eastAsia="cs-CZ"/>
    </w:rPr>
  </w:style>
  <w:style w:type="paragraph" w:customStyle="1" w:styleId="3rove">
    <w:name w:val="3. úroveň"/>
    <w:basedOn w:val="0Bezny"/>
    <w:link w:val="3roveChar"/>
    <w:qFormat/>
    <w:rsid w:val="008A725A"/>
    <w:pPr>
      <w:spacing w:before="390" w:after="180"/>
      <w:jc w:val="left"/>
      <w:outlineLvl w:val="2"/>
    </w:pPr>
    <w:rPr>
      <w:b/>
      <w:color w:val="000000" w:themeColor="text1"/>
    </w:rPr>
  </w:style>
  <w:style w:type="character" w:customStyle="1" w:styleId="3roveChar">
    <w:name w:val="3. úroveň Char"/>
    <w:basedOn w:val="0BeznyChar"/>
    <w:link w:val="3rove"/>
    <w:rsid w:val="008A725A"/>
    <w:rPr>
      <w:rFonts w:ascii="Times New Roman" w:hAnsi="Times New Roman"/>
      <w:b/>
      <w:color w:val="000000" w:themeColor="text1"/>
      <w:sz w:val="24"/>
      <w:szCs w:val="24"/>
    </w:rPr>
  </w:style>
  <w:style w:type="character" w:styleId="Sledovanodkaz">
    <w:name w:val="FollowedHyperlink"/>
    <w:basedOn w:val="Standardnpsmoodstavce"/>
    <w:uiPriority w:val="99"/>
    <w:semiHidden/>
    <w:unhideWhenUsed/>
    <w:rsid w:val="00C75D24"/>
    <w:rPr>
      <w:color w:val="954F72" w:themeColor="followedHyperlink"/>
      <w:u w:val="single"/>
    </w:rPr>
  </w:style>
  <w:style w:type="paragraph" w:styleId="Titulek">
    <w:name w:val="caption"/>
    <w:basedOn w:val="Normln"/>
    <w:next w:val="Normln"/>
    <w:uiPriority w:val="35"/>
    <w:unhideWhenUsed/>
    <w:qFormat/>
    <w:rsid w:val="003D087E"/>
    <w:pPr>
      <w:spacing w:before="0" w:after="200"/>
    </w:pPr>
    <w:rPr>
      <w:i/>
      <w:iCs/>
      <w:color w:val="44546A" w:themeColor="text2"/>
      <w:sz w:val="18"/>
      <w:szCs w:val="18"/>
    </w:rPr>
  </w:style>
  <w:style w:type="paragraph" w:styleId="Textbubliny">
    <w:name w:val="Balloon Text"/>
    <w:basedOn w:val="Normln"/>
    <w:link w:val="TextbublinyChar"/>
    <w:uiPriority w:val="99"/>
    <w:semiHidden/>
    <w:unhideWhenUsed/>
    <w:rsid w:val="00B016F5"/>
    <w:pPr>
      <w:spacing w:before="0" w:after="0"/>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016F5"/>
    <w:rPr>
      <w:rFonts w:ascii="Segoe UI" w:eastAsia="Times New Roman" w:hAnsi="Segoe UI" w:cs="Segoe UI"/>
      <w:sz w:val="18"/>
      <w:szCs w:val="18"/>
      <w:lang w:eastAsia="cs-CZ"/>
    </w:rPr>
  </w:style>
  <w:style w:type="table" w:customStyle="1" w:styleId="Tabulkaseznamu3zvraznn51">
    <w:name w:val="Tabulka seznamu 3 – zvýraznění 51"/>
    <w:basedOn w:val="Normlntabulka"/>
    <w:uiPriority w:val="48"/>
    <w:rsid w:val="0051653B"/>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Tabulkasmkou4zvraznn51">
    <w:name w:val="Tabulka s mřížkou 4 – zvýraznění 51"/>
    <w:basedOn w:val="Normlntabulka"/>
    <w:uiPriority w:val="49"/>
    <w:rsid w:val="0051653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Odkaznakoment">
    <w:name w:val="annotation reference"/>
    <w:basedOn w:val="Standardnpsmoodstavce"/>
    <w:uiPriority w:val="99"/>
    <w:semiHidden/>
    <w:unhideWhenUsed/>
    <w:rsid w:val="004049E5"/>
    <w:rPr>
      <w:sz w:val="16"/>
      <w:szCs w:val="16"/>
    </w:rPr>
  </w:style>
  <w:style w:type="paragraph" w:styleId="Textkomente">
    <w:name w:val="annotation text"/>
    <w:basedOn w:val="Normln"/>
    <w:link w:val="TextkomenteChar"/>
    <w:uiPriority w:val="99"/>
    <w:unhideWhenUsed/>
    <w:rsid w:val="004049E5"/>
    <w:rPr>
      <w:sz w:val="20"/>
      <w:szCs w:val="20"/>
    </w:rPr>
  </w:style>
  <w:style w:type="character" w:customStyle="1" w:styleId="TextkomenteChar">
    <w:name w:val="Text komentáře Char"/>
    <w:basedOn w:val="Standardnpsmoodstavce"/>
    <w:link w:val="Textkomente"/>
    <w:uiPriority w:val="99"/>
    <w:rsid w:val="004049E5"/>
    <w:rPr>
      <w:rFonts w:ascii="Times New Roman" w:eastAsia="Times New Roman" w:hAnsi="Times New Roman" w:cs="Times New Roman"/>
      <w:sz w:val="20"/>
      <w:szCs w:val="20"/>
      <w:lang w:eastAsia="cs-CZ"/>
    </w:rPr>
  </w:style>
  <w:style w:type="paragraph" w:styleId="Pedmtkomente">
    <w:name w:val="annotation subject"/>
    <w:basedOn w:val="Textkomente"/>
    <w:next w:val="Textkomente"/>
    <w:link w:val="PedmtkomenteChar"/>
    <w:uiPriority w:val="99"/>
    <w:semiHidden/>
    <w:unhideWhenUsed/>
    <w:rsid w:val="004049E5"/>
    <w:rPr>
      <w:b/>
      <w:bCs/>
    </w:rPr>
  </w:style>
  <w:style w:type="character" w:customStyle="1" w:styleId="PedmtkomenteChar">
    <w:name w:val="Předmět komentáře Char"/>
    <w:basedOn w:val="TextkomenteChar"/>
    <w:link w:val="Pedmtkomente"/>
    <w:uiPriority w:val="99"/>
    <w:semiHidden/>
    <w:rsid w:val="004049E5"/>
    <w:rPr>
      <w:rFonts w:ascii="Times New Roman" w:eastAsia="Times New Roman" w:hAnsi="Times New Roman" w:cs="Times New Roman"/>
      <w:b/>
      <w:bCs/>
      <w:sz w:val="20"/>
      <w:szCs w:val="20"/>
      <w:lang w:eastAsia="cs-CZ"/>
    </w:rPr>
  </w:style>
  <w:style w:type="paragraph" w:styleId="Obsah1">
    <w:name w:val="toc 1"/>
    <w:basedOn w:val="Normln"/>
    <w:next w:val="Normln"/>
    <w:autoRedefine/>
    <w:uiPriority w:val="39"/>
    <w:unhideWhenUsed/>
    <w:rsid w:val="006535F0"/>
    <w:pPr>
      <w:tabs>
        <w:tab w:val="left" w:pos="480"/>
        <w:tab w:val="right" w:leader="dot" w:pos="8777"/>
      </w:tabs>
    </w:pPr>
  </w:style>
  <w:style w:type="paragraph" w:styleId="Textpoznpodarou">
    <w:name w:val="footnote text"/>
    <w:basedOn w:val="Normln"/>
    <w:link w:val="TextpoznpodarouChar"/>
    <w:uiPriority w:val="99"/>
    <w:semiHidden/>
    <w:unhideWhenUsed/>
    <w:rsid w:val="00AF5742"/>
    <w:pPr>
      <w:spacing w:before="0" w:after="0"/>
    </w:pPr>
    <w:rPr>
      <w:sz w:val="20"/>
      <w:szCs w:val="20"/>
    </w:rPr>
  </w:style>
  <w:style w:type="character" w:customStyle="1" w:styleId="TextpoznpodarouChar">
    <w:name w:val="Text pozn. pod čarou Char"/>
    <w:basedOn w:val="Standardnpsmoodstavce"/>
    <w:link w:val="Textpoznpodarou"/>
    <w:uiPriority w:val="99"/>
    <w:semiHidden/>
    <w:rsid w:val="00AF5742"/>
    <w:rPr>
      <w:rFonts w:ascii="Times New Roman" w:eastAsia="Times New Roman" w:hAnsi="Times New Roman" w:cs="Times New Roman"/>
      <w:sz w:val="20"/>
      <w:szCs w:val="20"/>
      <w:lang w:eastAsia="cs-CZ"/>
    </w:rPr>
  </w:style>
  <w:style w:type="character" w:styleId="Znakapoznpodarou">
    <w:name w:val="footnote reference"/>
    <w:basedOn w:val="Standardnpsmoodstavce"/>
    <w:uiPriority w:val="99"/>
    <w:semiHidden/>
    <w:unhideWhenUsed/>
    <w:rsid w:val="00AF5742"/>
    <w:rPr>
      <w:vertAlign w:val="superscript"/>
    </w:rPr>
  </w:style>
  <w:style w:type="paragraph" w:styleId="Seznamobrzk">
    <w:name w:val="table of figures"/>
    <w:basedOn w:val="Normln"/>
    <w:next w:val="Normln"/>
    <w:uiPriority w:val="99"/>
    <w:unhideWhenUsed/>
    <w:rsid w:val="00DE60EF"/>
    <w:pPr>
      <w:spacing w:after="0"/>
    </w:pPr>
  </w:style>
  <w:style w:type="character" w:customStyle="1" w:styleId="Nevyeenzmnka2">
    <w:name w:val="Nevyřešená zmínka2"/>
    <w:basedOn w:val="Standardnpsmoodstavce"/>
    <w:uiPriority w:val="99"/>
    <w:semiHidden/>
    <w:unhideWhenUsed/>
    <w:rsid w:val="0058462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0856">
      <w:bodyDiv w:val="1"/>
      <w:marLeft w:val="0"/>
      <w:marRight w:val="0"/>
      <w:marTop w:val="0"/>
      <w:marBottom w:val="0"/>
      <w:divBdr>
        <w:top w:val="none" w:sz="0" w:space="0" w:color="auto"/>
        <w:left w:val="none" w:sz="0" w:space="0" w:color="auto"/>
        <w:bottom w:val="none" w:sz="0" w:space="0" w:color="auto"/>
        <w:right w:val="none" w:sz="0" w:space="0" w:color="auto"/>
      </w:divBdr>
    </w:div>
    <w:div w:id="6716919">
      <w:bodyDiv w:val="1"/>
      <w:marLeft w:val="0"/>
      <w:marRight w:val="0"/>
      <w:marTop w:val="0"/>
      <w:marBottom w:val="0"/>
      <w:divBdr>
        <w:top w:val="none" w:sz="0" w:space="0" w:color="auto"/>
        <w:left w:val="none" w:sz="0" w:space="0" w:color="auto"/>
        <w:bottom w:val="none" w:sz="0" w:space="0" w:color="auto"/>
        <w:right w:val="none" w:sz="0" w:space="0" w:color="auto"/>
      </w:divBdr>
    </w:div>
    <w:div w:id="145636829">
      <w:bodyDiv w:val="1"/>
      <w:marLeft w:val="0"/>
      <w:marRight w:val="0"/>
      <w:marTop w:val="0"/>
      <w:marBottom w:val="0"/>
      <w:divBdr>
        <w:top w:val="none" w:sz="0" w:space="0" w:color="auto"/>
        <w:left w:val="none" w:sz="0" w:space="0" w:color="auto"/>
        <w:bottom w:val="none" w:sz="0" w:space="0" w:color="auto"/>
        <w:right w:val="none" w:sz="0" w:space="0" w:color="auto"/>
      </w:divBdr>
    </w:div>
    <w:div w:id="201093121">
      <w:bodyDiv w:val="1"/>
      <w:marLeft w:val="0"/>
      <w:marRight w:val="0"/>
      <w:marTop w:val="0"/>
      <w:marBottom w:val="0"/>
      <w:divBdr>
        <w:top w:val="none" w:sz="0" w:space="0" w:color="auto"/>
        <w:left w:val="none" w:sz="0" w:space="0" w:color="auto"/>
        <w:bottom w:val="none" w:sz="0" w:space="0" w:color="auto"/>
        <w:right w:val="none" w:sz="0" w:space="0" w:color="auto"/>
      </w:divBdr>
    </w:div>
    <w:div w:id="427387517">
      <w:bodyDiv w:val="1"/>
      <w:marLeft w:val="0"/>
      <w:marRight w:val="0"/>
      <w:marTop w:val="0"/>
      <w:marBottom w:val="0"/>
      <w:divBdr>
        <w:top w:val="none" w:sz="0" w:space="0" w:color="auto"/>
        <w:left w:val="none" w:sz="0" w:space="0" w:color="auto"/>
        <w:bottom w:val="none" w:sz="0" w:space="0" w:color="auto"/>
        <w:right w:val="none" w:sz="0" w:space="0" w:color="auto"/>
      </w:divBdr>
    </w:div>
    <w:div w:id="527304907">
      <w:bodyDiv w:val="1"/>
      <w:marLeft w:val="0"/>
      <w:marRight w:val="0"/>
      <w:marTop w:val="0"/>
      <w:marBottom w:val="0"/>
      <w:divBdr>
        <w:top w:val="none" w:sz="0" w:space="0" w:color="auto"/>
        <w:left w:val="none" w:sz="0" w:space="0" w:color="auto"/>
        <w:bottom w:val="none" w:sz="0" w:space="0" w:color="auto"/>
        <w:right w:val="none" w:sz="0" w:space="0" w:color="auto"/>
      </w:divBdr>
    </w:div>
    <w:div w:id="545263102">
      <w:bodyDiv w:val="1"/>
      <w:marLeft w:val="0"/>
      <w:marRight w:val="0"/>
      <w:marTop w:val="0"/>
      <w:marBottom w:val="0"/>
      <w:divBdr>
        <w:top w:val="none" w:sz="0" w:space="0" w:color="auto"/>
        <w:left w:val="none" w:sz="0" w:space="0" w:color="auto"/>
        <w:bottom w:val="none" w:sz="0" w:space="0" w:color="auto"/>
        <w:right w:val="none" w:sz="0" w:space="0" w:color="auto"/>
      </w:divBdr>
    </w:div>
    <w:div w:id="675768336">
      <w:bodyDiv w:val="1"/>
      <w:marLeft w:val="0"/>
      <w:marRight w:val="0"/>
      <w:marTop w:val="0"/>
      <w:marBottom w:val="0"/>
      <w:divBdr>
        <w:top w:val="none" w:sz="0" w:space="0" w:color="auto"/>
        <w:left w:val="none" w:sz="0" w:space="0" w:color="auto"/>
        <w:bottom w:val="none" w:sz="0" w:space="0" w:color="auto"/>
        <w:right w:val="none" w:sz="0" w:space="0" w:color="auto"/>
      </w:divBdr>
    </w:div>
    <w:div w:id="958989936">
      <w:bodyDiv w:val="1"/>
      <w:marLeft w:val="0"/>
      <w:marRight w:val="0"/>
      <w:marTop w:val="0"/>
      <w:marBottom w:val="0"/>
      <w:divBdr>
        <w:top w:val="none" w:sz="0" w:space="0" w:color="auto"/>
        <w:left w:val="none" w:sz="0" w:space="0" w:color="auto"/>
        <w:bottom w:val="none" w:sz="0" w:space="0" w:color="auto"/>
        <w:right w:val="none" w:sz="0" w:space="0" w:color="auto"/>
      </w:divBdr>
    </w:div>
    <w:div w:id="1119683366">
      <w:bodyDiv w:val="1"/>
      <w:marLeft w:val="0"/>
      <w:marRight w:val="0"/>
      <w:marTop w:val="0"/>
      <w:marBottom w:val="0"/>
      <w:divBdr>
        <w:top w:val="none" w:sz="0" w:space="0" w:color="auto"/>
        <w:left w:val="none" w:sz="0" w:space="0" w:color="auto"/>
        <w:bottom w:val="none" w:sz="0" w:space="0" w:color="auto"/>
        <w:right w:val="none" w:sz="0" w:space="0" w:color="auto"/>
      </w:divBdr>
    </w:div>
    <w:div w:id="1278636106">
      <w:bodyDiv w:val="1"/>
      <w:marLeft w:val="0"/>
      <w:marRight w:val="0"/>
      <w:marTop w:val="0"/>
      <w:marBottom w:val="0"/>
      <w:divBdr>
        <w:top w:val="none" w:sz="0" w:space="0" w:color="auto"/>
        <w:left w:val="none" w:sz="0" w:space="0" w:color="auto"/>
        <w:bottom w:val="none" w:sz="0" w:space="0" w:color="auto"/>
        <w:right w:val="none" w:sz="0" w:space="0" w:color="auto"/>
      </w:divBdr>
    </w:div>
    <w:div w:id="1404567574">
      <w:bodyDiv w:val="1"/>
      <w:marLeft w:val="0"/>
      <w:marRight w:val="0"/>
      <w:marTop w:val="0"/>
      <w:marBottom w:val="0"/>
      <w:divBdr>
        <w:top w:val="none" w:sz="0" w:space="0" w:color="auto"/>
        <w:left w:val="none" w:sz="0" w:space="0" w:color="auto"/>
        <w:bottom w:val="none" w:sz="0" w:space="0" w:color="auto"/>
        <w:right w:val="none" w:sz="0" w:space="0" w:color="auto"/>
      </w:divBdr>
    </w:div>
    <w:div w:id="1471021726">
      <w:bodyDiv w:val="1"/>
      <w:marLeft w:val="0"/>
      <w:marRight w:val="0"/>
      <w:marTop w:val="0"/>
      <w:marBottom w:val="0"/>
      <w:divBdr>
        <w:top w:val="none" w:sz="0" w:space="0" w:color="auto"/>
        <w:left w:val="none" w:sz="0" w:space="0" w:color="auto"/>
        <w:bottom w:val="none" w:sz="0" w:space="0" w:color="auto"/>
        <w:right w:val="none" w:sz="0" w:space="0" w:color="auto"/>
      </w:divBdr>
    </w:div>
    <w:div w:id="1479833719">
      <w:bodyDiv w:val="1"/>
      <w:marLeft w:val="0"/>
      <w:marRight w:val="0"/>
      <w:marTop w:val="0"/>
      <w:marBottom w:val="0"/>
      <w:divBdr>
        <w:top w:val="none" w:sz="0" w:space="0" w:color="auto"/>
        <w:left w:val="none" w:sz="0" w:space="0" w:color="auto"/>
        <w:bottom w:val="none" w:sz="0" w:space="0" w:color="auto"/>
        <w:right w:val="none" w:sz="0" w:space="0" w:color="auto"/>
      </w:divBdr>
    </w:div>
    <w:div w:id="1568177868">
      <w:bodyDiv w:val="1"/>
      <w:marLeft w:val="0"/>
      <w:marRight w:val="0"/>
      <w:marTop w:val="0"/>
      <w:marBottom w:val="0"/>
      <w:divBdr>
        <w:top w:val="none" w:sz="0" w:space="0" w:color="auto"/>
        <w:left w:val="none" w:sz="0" w:space="0" w:color="auto"/>
        <w:bottom w:val="none" w:sz="0" w:space="0" w:color="auto"/>
        <w:right w:val="none" w:sz="0" w:space="0" w:color="auto"/>
      </w:divBdr>
    </w:div>
    <w:div w:id="1575623228">
      <w:bodyDiv w:val="1"/>
      <w:marLeft w:val="0"/>
      <w:marRight w:val="0"/>
      <w:marTop w:val="0"/>
      <w:marBottom w:val="0"/>
      <w:divBdr>
        <w:top w:val="none" w:sz="0" w:space="0" w:color="auto"/>
        <w:left w:val="none" w:sz="0" w:space="0" w:color="auto"/>
        <w:bottom w:val="none" w:sz="0" w:space="0" w:color="auto"/>
        <w:right w:val="none" w:sz="0" w:space="0" w:color="auto"/>
      </w:divBdr>
    </w:div>
    <w:div w:id="1587033609">
      <w:bodyDiv w:val="1"/>
      <w:marLeft w:val="0"/>
      <w:marRight w:val="0"/>
      <w:marTop w:val="0"/>
      <w:marBottom w:val="0"/>
      <w:divBdr>
        <w:top w:val="none" w:sz="0" w:space="0" w:color="auto"/>
        <w:left w:val="none" w:sz="0" w:space="0" w:color="auto"/>
        <w:bottom w:val="none" w:sz="0" w:space="0" w:color="auto"/>
        <w:right w:val="none" w:sz="0" w:space="0" w:color="auto"/>
      </w:divBdr>
    </w:div>
    <w:div w:id="1590194212">
      <w:bodyDiv w:val="1"/>
      <w:marLeft w:val="0"/>
      <w:marRight w:val="0"/>
      <w:marTop w:val="0"/>
      <w:marBottom w:val="0"/>
      <w:divBdr>
        <w:top w:val="none" w:sz="0" w:space="0" w:color="auto"/>
        <w:left w:val="none" w:sz="0" w:space="0" w:color="auto"/>
        <w:bottom w:val="none" w:sz="0" w:space="0" w:color="auto"/>
        <w:right w:val="none" w:sz="0" w:space="0" w:color="auto"/>
      </w:divBdr>
    </w:div>
    <w:div w:id="1739203482">
      <w:bodyDiv w:val="1"/>
      <w:marLeft w:val="0"/>
      <w:marRight w:val="0"/>
      <w:marTop w:val="0"/>
      <w:marBottom w:val="0"/>
      <w:divBdr>
        <w:top w:val="none" w:sz="0" w:space="0" w:color="auto"/>
        <w:left w:val="none" w:sz="0" w:space="0" w:color="auto"/>
        <w:bottom w:val="none" w:sz="0" w:space="0" w:color="auto"/>
        <w:right w:val="none" w:sz="0" w:space="0" w:color="auto"/>
      </w:divBdr>
    </w:div>
    <w:div w:id="1768885705">
      <w:bodyDiv w:val="1"/>
      <w:marLeft w:val="0"/>
      <w:marRight w:val="0"/>
      <w:marTop w:val="0"/>
      <w:marBottom w:val="0"/>
      <w:divBdr>
        <w:top w:val="none" w:sz="0" w:space="0" w:color="auto"/>
        <w:left w:val="none" w:sz="0" w:space="0" w:color="auto"/>
        <w:bottom w:val="none" w:sz="0" w:space="0" w:color="auto"/>
        <w:right w:val="none" w:sz="0" w:space="0" w:color="auto"/>
      </w:divBdr>
    </w:div>
    <w:div w:id="1821801761">
      <w:bodyDiv w:val="1"/>
      <w:marLeft w:val="0"/>
      <w:marRight w:val="0"/>
      <w:marTop w:val="0"/>
      <w:marBottom w:val="0"/>
      <w:divBdr>
        <w:top w:val="none" w:sz="0" w:space="0" w:color="auto"/>
        <w:left w:val="none" w:sz="0" w:space="0" w:color="auto"/>
        <w:bottom w:val="none" w:sz="0" w:space="0" w:color="auto"/>
        <w:right w:val="none" w:sz="0" w:space="0" w:color="auto"/>
      </w:divBdr>
    </w:div>
    <w:div w:id="1964771099">
      <w:bodyDiv w:val="1"/>
      <w:marLeft w:val="0"/>
      <w:marRight w:val="0"/>
      <w:marTop w:val="0"/>
      <w:marBottom w:val="0"/>
      <w:divBdr>
        <w:top w:val="none" w:sz="0" w:space="0" w:color="auto"/>
        <w:left w:val="none" w:sz="0" w:space="0" w:color="auto"/>
        <w:bottom w:val="none" w:sz="0" w:space="0" w:color="auto"/>
        <w:right w:val="none" w:sz="0" w:space="0" w:color="auto"/>
      </w:divBdr>
    </w:div>
    <w:div w:id="2146000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3.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977D8A-36E7-4DA7-9798-113034FD6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70</Pages>
  <Words>16150</Words>
  <Characters>95290</Characters>
  <Application>Microsoft Office Word</Application>
  <DocSecurity>0</DocSecurity>
  <Lines>794</Lines>
  <Paragraphs>222</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111218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Škára</dc:creator>
  <cp:lastModifiedBy>Martin Škára</cp:lastModifiedBy>
  <cp:revision>12</cp:revision>
  <dcterms:created xsi:type="dcterms:W3CDTF">2018-04-19T14:50:00Z</dcterms:created>
  <dcterms:modified xsi:type="dcterms:W3CDTF">2018-04-21T08:30:00Z</dcterms:modified>
</cp:coreProperties>
</file>